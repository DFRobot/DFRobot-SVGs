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comments.xml" ContentType="application/vnd.openxmlformats-officedocument.wordprocessingml.comments+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center"/>
        <w:rPr>
          <w:sz w:val="24"/>
          <w:szCs w:val="24"/>
        </w:rPr>
      </w:pPr>
      <w:r>
        <w:rPr>
          <w:rFonts w:ascii="Trebuchet MS"/>
          <w:sz w:val="24"/>
          <w:szCs w:val="24"/>
          <w:rtl w:val="0"/>
          <w:lang w:val="en-US"/>
        </w:rPr>
        <w:t>Pirate Ship --- Step-by-Step Robot Tutorial</w:t>
      </w:r>
    </w:p>
    <w:p>
      <w:pPr>
        <w:pStyle w:val="Body"/>
        <w:ind w:firstLine="480"/>
        <w:rPr>
          <w:sz w:val="24"/>
          <w:szCs w:val="24"/>
        </w:rPr>
      </w:pPr>
      <w:r>
        <w:rPr>
          <w:rFonts w:eastAsia="Arial Unicode MS" w:hint="eastAsia"/>
          <w:sz w:val="24"/>
          <w:szCs w:val="24"/>
          <w:rtl w:val="0"/>
          <w:lang w:val="zh-TW" w:eastAsia="zh-TW"/>
        </w:rPr>
        <w:t>在基础功能这个板块，可以让你的机器人实现最最简单的移动，比如前进，后退，左转，右转等等。有让你的机器人很快就活起来的简单代码，轻松上手。还等什么，那就开始吧！按照我们的步骤，一步一步来制作你的机器人。对了，做机器人工具可不能少。在做机器人之前，你还需要准备以下这些工具。</w:t>
      </w:r>
    </w:p>
    <w:p>
      <w:pPr>
        <w:pStyle w:val="Body"/>
        <w:rPr>
          <w:sz w:val="24"/>
          <w:szCs w:val="24"/>
        </w:rPr>
      </w:pPr>
      <w:r>
        <w:rPr>
          <w:rFonts w:ascii="Calibri" w:cs="Calibri" w:hAnsi="Calibri" w:eastAsia="Calibri"/>
          <w:sz w:val="24"/>
          <w:szCs w:val="24"/>
          <w:rtl w:val="0"/>
          <w:lang w:val="en-US"/>
        </w:rPr>
        <w:t>Are you excited about building your first robot? Isn</w:t>
      </w:r>
      <w:r>
        <w:rPr>
          <w:rFonts w:ascii="Calibri" w:cs="Calibri" w:hAnsi="Calibri" w:eastAsia="Calibri"/>
          <w:sz w:val="24"/>
          <w:szCs w:val="24"/>
          <w:rtl w:val="0"/>
          <w:lang w:val="fr-FR"/>
        </w:rPr>
        <w:t>’</w:t>
      </w:r>
      <w:r>
        <w:rPr>
          <w:rFonts w:ascii="Calibri" w:cs="Calibri" w:hAnsi="Calibri" w:eastAsia="Calibri"/>
          <w:sz w:val="24"/>
          <w:szCs w:val="24"/>
          <w:rtl w:val="0"/>
          <w:lang w:val="en-US"/>
        </w:rPr>
        <w:t>t it cool to make your own robot, which can move forward, move back, turn left and turn right? In this tutorial, you can learn all the basics: how to use the tools, how to assemble your own robot, how to program and how to make your robot move. Before we start building, let</w:t>
      </w:r>
      <w:r>
        <w:rPr>
          <w:rFonts w:ascii="Calibri" w:cs="Calibri" w:hAnsi="Calibri" w:eastAsia="Calibri"/>
          <w:sz w:val="24"/>
          <w:szCs w:val="24"/>
          <w:rtl w:val="0"/>
          <w:lang w:val="fr-FR"/>
        </w:rPr>
        <w:t>’</w:t>
      </w:r>
      <w:r>
        <w:rPr>
          <w:rFonts w:ascii="Calibri" w:cs="Calibri" w:hAnsi="Calibri" w:eastAsia="Calibri"/>
          <w:sz w:val="24"/>
          <w:szCs w:val="24"/>
          <w:rtl w:val="0"/>
        </w:rPr>
        <w:t xml:space="preserve">s </w:t>
      </w:r>
      <w:del w:id="0" w:date="2015-04-07T12:00:00Z" w:author="Macaulay Honors College">
        <w:r>
          <w:rPr>
            <w:rFonts w:ascii="Calibri" w:cs="Calibri" w:hAnsi="Calibri" w:eastAsia="Calibri"/>
            <w:sz w:val="24"/>
            <w:szCs w:val="24"/>
            <w:rtl w:val="0"/>
            <w:lang w:val="en-US"/>
          </w:rPr>
          <w:delText>get the</w:delText>
        </w:r>
      </w:del>
      <w:ins w:id="1" w:date="2015-04-07T12:00:00Z" w:author="Macaulay Honors College">
        <w:r>
          <w:rPr>
            <w:rFonts w:ascii="Calibri" w:cs="Calibri" w:hAnsi="Calibri" w:eastAsia="Calibri"/>
            <w:sz w:val="24"/>
            <w:szCs w:val="24"/>
            <w:rtl w:val="0"/>
          </w:rPr>
          <w:t>prepare</w:t>
        </w:r>
      </w:ins>
      <w:ins w:id="2" w:date="2015-04-07T12:02:00Z" w:author="Macaulay Honors College">
        <w:r>
          <w:rPr>
            <w:rFonts w:ascii="Calibri" w:cs="Calibri" w:hAnsi="Calibri" w:eastAsia="Calibri"/>
            <w:sz w:val="24"/>
            <w:szCs w:val="24"/>
            <w:rtl w:val="0"/>
            <w:lang w:val="en-US"/>
          </w:rPr>
          <w:t xml:space="preserve"> the</w:t>
        </w:r>
      </w:ins>
      <w:r>
        <w:rPr>
          <w:rFonts w:ascii="Calibri" w:cs="Calibri" w:hAnsi="Calibri" w:eastAsia="Calibri"/>
          <w:sz w:val="24"/>
          <w:szCs w:val="24"/>
          <w:rtl w:val="0"/>
          <w:lang w:val="en-US"/>
        </w:rPr>
        <w:t xml:space="preserve"> following tools</w:t>
      </w:r>
      <w:del w:id="3" w:date="2015-04-07T12:00:00Z" w:author="Macaulay Honors College">
        <w:r>
          <w:rPr>
            <w:rFonts w:ascii="Calibri" w:cs="Calibri" w:hAnsi="Calibri" w:eastAsia="Calibri"/>
            <w:sz w:val="24"/>
            <w:szCs w:val="24"/>
            <w:rtl w:val="0"/>
            <w:lang w:val="en-US"/>
          </w:rPr>
          <w:delText xml:space="preserve"> prepared</w:delText>
        </w:r>
      </w:del>
      <w:r>
        <w:rPr>
          <w:rFonts w:ascii="Calibri" w:cs="Calibri" w:hAnsi="Calibri" w:eastAsia="Calibri"/>
          <w:sz w:val="24"/>
          <w:szCs w:val="24"/>
          <w:rtl w:val="0"/>
        </w:rPr>
        <w:t>.</w:t>
      </w:r>
    </w:p>
    <w:p>
      <w:pPr>
        <w:pStyle w:val="Body"/>
        <w:ind w:firstLine="480"/>
        <w:rPr>
          <w:sz w:val="24"/>
          <w:szCs w:val="24"/>
        </w:rPr>
      </w:pPr>
    </w:p>
    <w:p>
      <w:pPr>
        <w:pStyle w:val="Body"/>
        <w:rPr>
          <w:rFonts w:ascii="Calibri" w:cs="Calibri" w:hAnsi="Calibri" w:eastAsia="Calibri"/>
          <w:b w:val="1"/>
          <w:bCs w:val="1"/>
          <w:sz w:val="24"/>
          <w:szCs w:val="24"/>
        </w:rPr>
      </w:pPr>
      <w:r>
        <w:rPr>
          <w:rFonts w:eastAsia="Arial Unicode MS" w:hint="eastAsia"/>
          <w:sz w:val="24"/>
          <w:szCs w:val="24"/>
          <w:rtl w:val="0"/>
          <w:lang w:val="zh-TW" w:eastAsia="zh-TW"/>
        </w:rPr>
        <w:t>必备工具</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lang w:val="en-US"/>
        </w:rPr>
        <w:t>Essential Tools</w:t>
      </w:r>
    </w:p>
    <w:p>
      <w:pPr>
        <w:pStyle w:val="List Paragraph"/>
        <w:numPr>
          <w:ilvl w:val="0"/>
          <w:numId w:val="3"/>
        </w:numPr>
        <w:tabs>
          <w:tab w:val="num" w:pos="368"/>
          <w:tab w:val="clear" w:pos="420"/>
        </w:tabs>
        <w:bidi w:val="0"/>
        <w:ind w:left="368" w:right="0" w:hanging="368"/>
        <w:jc w:val="both"/>
        <w:rPr>
          <w:rFonts w:ascii="Trebuchet MS" w:cs="Trebuchet MS" w:hAnsi="Trebuchet MS" w:eastAsia="Trebuchet MS"/>
          <w:b w:val="1"/>
          <w:bCs w:val="1"/>
          <w:color w:val="000000"/>
          <w:position w:val="0"/>
          <w:sz w:val="21"/>
          <w:szCs w:val="21"/>
          <w:u w:val="none" w:color="000000"/>
          <w:rtl w:val="0"/>
        </w:rPr>
      </w:pPr>
      <w:hyperlink r:id="rId4" w:history="1">
        <w:r>
          <w:rPr>
            <w:rStyle w:val="Hyperlink.0"/>
            <w:rFonts w:eastAsia="Arial Unicode MS" w:hint="eastAsia"/>
            <w:b w:val="0"/>
            <w:bCs w:val="0"/>
            <w:sz w:val="24"/>
            <w:szCs w:val="24"/>
            <w:rtl w:val="0"/>
            <w:lang w:val="en-US" w:eastAsia="zh-TW"/>
          </w:rPr>
          <w:t>螺丝刀</w:t>
        </w:r>
      </w:hyperlink>
    </w:p>
    <w:p>
      <w:pPr>
        <w:pStyle w:val="List Paragraph"/>
        <w:numPr>
          <w:ilvl w:val="0"/>
          <w:numId w:val="4"/>
        </w:numPr>
        <w:tabs>
          <w:tab w:val="num" w:pos="368"/>
          <w:tab w:val="clear" w:pos="420"/>
        </w:tabs>
        <w:bidi w:val="0"/>
        <w:ind w:left="368" w:right="0" w:hanging="368"/>
        <w:jc w:val="both"/>
        <w:rPr>
          <w:rFonts w:ascii="Trebuchet MS" w:cs="Trebuchet MS" w:hAnsi="Trebuchet MS" w:eastAsia="Trebuchet MS"/>
          <w:b w:val="1"/>
          <w:bCs w:val="1"/>
          <w:position w:val="0"/>
          <w:sz w:val="21"/>
          <w:szCs w:val="21"/>
          <w:rtl w:val="0"/>
        </w:rPr>
      </w:pPr>
      <w:r>
        <w:rPr>
          <w:rFonts w:ascii="Calibri" w:cs="Calibri" w:hAnsi="Calibri" w:eastAsia="Calibri"/>
          <w:b w:val="1"/>
          <w:bCs w:val="1"/>
          <w:sz w:val="24"/>
          <w:szCs w:val="24"/>
          <w:rtl w:val="0"/>
          <w:lang w:val="en-US"/>
        </w:rPr>
        <w:t>Screwdriver</w:t>
      </w:r>
    </w:p>
    <w:p>
      <w:pPr>
        <w:pStyle w:val="Body"/>
        <w:ind w:firstLine="360"/>
        <w:rPr>
          <w:sz w:val="24"/>
          <w:szCs w:val="24"/>
        </w:rPr>
      </w:pPr>
      <w:r>
        <w:rPr>
          <w:rFonts w:eastAsia="Arial Unicode MS" w:hint="eastAsia"/>
          <w:sz w:val="24"/>
          <w:szCs w:val="24"/>
          <w:rtl w:val="0"/>
          <w:lang w:val="zh-TW" w:eastAsia="zh-TW"/>
        </w:rPr>
        <w:t>螺丝刀，是机器人制作非常必要的工具。不用多说，用来拧螺丝的。建议你可以买一套完整的螺丝刀套件。面对不同型号的螺丝，使用起来就得心应手了。</w:t>
      </w:r>
    </w:p>
    <w:p>
      <w:pPr>
        <w:pStyle w:val="Body"/>
        <w:rPr>
          <w:sz w:val="24"/>
          <w:szCs w:val="24"/>
        </w:rPr>
      </w:pPr>
      <w:r>
        <w:rPr>
          <w:rFonts w:ascii="Calibri" w:cs="Calibri" w:hAnsi="Calibri" w:eastAsia="Calibri"/>
          <w:sz w:val="24"/>
          <w:szCs w:val="24"/>
          <w:rtl w:val="0"/>
          <w:lang w:val="en-US"/>
        </w:rPr>
        <w:t xml:space="preserve">Screwdriver, a tool for turning screws (driving or removing) is indispensable for building a robot. </w:t>
      </w:r>
      <w:ins w:id="4" w:date="2015-04-07T12:01:00Z" w:author="Macaulay Honors College">
        <w:r>
          <w:rPr>
            <w:rFonts w:ascii="Calibri" w:cs="Calibri" w:hAnsi="Calibri" w:eastAsia="Calibri"/>
            <w:sz w:val="24"/>
            <w:szCs w:val="24"/>
            <w:rtl w:val="0"/>
            <w:lang w:val="en-US"/>
          </w:rPr>
          <w:t xml:space="preserve">We suggest that you get yourself </w:t>
        </w:r>
      </w:ins>
      <w:del w:id="5" w:date="2015-04-07T12:01:00Z" w:author="Macaulay Honors College">
        <w:r>
          <w:rPr>
            <w:rFonts w:ascii="Calibri" w:cs="Calibri" w:hAnsi="Calibri" w:eastAsia="Calibri"/>
            <w:sz w:val="24"/>
            <w:szCs w:val="24"/>
            <w:rtl w:val="0"/>
            <w:lang w:val="en-US"/>
          </w:rPr>
          <w:delText xml:space="preserve">You may get yourself </w:delText>
        </w:r>
      </w:del>
      <w:r>
        <w:rPr>
          <w:rFonts w:ascii="Calibri" w:cs="Calibri" w:hAnsi="Calibri" w:eastAsia="Calibri"/>
          <w:sz w:val="24"/>
          <w:szCs w:val="24"/>
          <w:rtl w:val="0"/>
          <w:lang w:val="en-US"/>
        </w:rPr>
        <w:t xml:space="preserve">a screwdriver set, </w:t>
      </w:r>
      <w:del w:id="6" w:date="2015-04-07T12:01:00Z" w:author="Macaulay Honors College">
        <w:r>
          <w:rPr>
            <w:rFonts w:ascii="Calibri" w:cs="Calibri" w:hAnsi="Calibri" w:eastAsia="Calibri"/>
            <w:sz w:val="24"/>
            <w:szCs w:val="24"/>
            <w:rtl w:val="0"/>
            <w:lang w:val="en-US"/>
          </w:rPr>
          <w:delText>which is handy to use when</w:delText>
        </w:r>
      </w:del>
      <w:ins w:id="7" w:date="2015-04-07T12:01:00Z" w:author="Macaulay Honors College">
        <w:r>
          <w:rPr>
            <w:rFonts w:ascii="Calibri" w:cs="Calibri" w:hAnsi="Calibri" w:eastAsia="Calibri"/>
            <w:sz w:val="24"/>
            <w:szCs w:val="24"/>
            <w:rtl w:val="0"/>
            <w:lang w:val="en-US"/>
          </w:rPr>
          <w:t>which is extremely convenient</w:t>
        </w:r>
      </w:ins>
      <w:r>
        <w:rPr>
          <w:rFonts w:ascii="Calibri" w:cs="Calibri" w:hAnsi="Calibri" w:eastAsia="Calibri"/>
          <w:sz w:val="24"/>
          <w:szCs w:val="24"/>
          <w:rtl w:val="0"/>
        </w:rPr>
        <w:t xml:space="preserve"> </w:t>
      </w:r>
      <w:del w:id="8" w:date="2015-04-07T12:02:00Z" w:author="Macaulay Honors College">
        <w:r>
          <w:rPr>
            <w:rFonts w:ascii="Calibri" w:cs="Calibri" w:hAnsi="Calibri" w:eastAsia="Calibri"/>
            <w:sz w:val="24"/>
            <w:szCs w:val="24"/>
            <w:rtl w:val="0"/>
            <w:lang w:val="en-US"/>
          </w:rPr>
          <w:delText>you have to turn</w:delText>
        </w:r>
      </w:del>
      <w:ins w:id="9" w:date="2015-04-07T12:02:00Z" w:author="Macaulay Honors College">
        <w:r>
          <w:rPr>
            <w:rFonts w:ascii="Calibri" w:cs="Calibri" w:hAnsi="Calibri" w:eastAsia="Calibri"/>
            <w:sz w:val="24"/>
            <w:szCs w:val="24"/>
            <w:rtl w:val="0"/>
            <w:lang w:val="en-US"/>
          </w:rPr>
          <w:t>in dealing with</w:t>
        </w:r>
      </w:ins>
      <w:r>
        <w:rPr>
          <w:rFonts w:ascii="Calibri" w:cs="Calibri" w:hAnsi="Calibri" w:eastAsia="Calibri"/>
          <w:sz w:val="24"/>
          <w:szCs w:val="24"/>
          <w:rtl w:val="0"/>
          <w:lang w:val="en-US"/>
        </w:rPr>
        <w:t xml:space="preserve"> screws of </w:t>
      </w:r>
      <w:ins w:id="10" w:date="2015-04-07T12:02:00Z" w:author="Macaulay Honors College">
        <w:r>
          <w:rPr>
            <w:rFonts w:ascii="Calibri" w:cs="Calibri" w:hAnsi="Calibri" w:eastAsia="Calibri"/>
            <w:sz w:val="24"/>
            <w:szCs w:val="24"/>
            <w:rtl w:val="0"/>
            <w:lang w:val="en-US"/>
          </w:rPr>
          <w:t>different types and sizes</w:t>
        </w:r>
      </w:ins>
      <w:del w:id="11" w:date="2015-04-07T12:02:00Z" w:author="Macaulay Honors College">
        <w:r>
          <w:rPr>
            <w:rFonts w:ascii="Calibri" w:cs="Calibri" w:hAnsi="Calibri" w:eastAsia="Calibri"/>
            <w:sz w:val="24"/>
            <w:szCs w:val="24"/>
            <w:rtl w:val="0"/>
            <w:lang w:val="en-US"/>
          </w:rPr>
          <w:delText>all specifications</w:delText>
        </w:r>
      </w:del>
      <w:r>
        <w:rPr>
          <w:rFonts w:ascii="Calibri" w:cs="Calibri" w:hAnsi="Calibri" w:eastAsia="Calibri"/>
          <w:sz w:val="24"/>
          <w:szCs w:val="24"/>
          <w:rtl w:val="0"/>
        </w:rPr>
        <w:t>.</w:t>
      </w:r>
    </w:p>
    <w:p>
      <w:pPr>
        <w:pStyle w:val="Body"/>
        <w:ind w:firstLine="360"/>
        <w:jc w:val="left"/>
        <w:rPr>
          <w:sz w:val="24"/>
          <w:szCs w:val="24"/>
        </w:rPr>
      </w:pPr>
      <w:r>
        <w:rPr>
          <w:sz w:val="24"/>
          <w:szCs w:val="24"/>
          <w:rtl w:val="0"/>
        </w:rPr>
        <w:drawing>
          <wp:inline distT="0" distB="0" distL="0" distR="0">
            <wp:extent cx="3298029" cy="571500"/>
            <wp:effectExtent l="0" t="0" r="0" b="0"/>
            <wp:docPr id="1073741825" name="officeArt object" descr="C:\Users\Administrator\Desktop\1.png"/>
            <wp:cNvGraphicFramePr/>
            <a:graphic xmlns:a="http://schemas.openxmlformats.org/drawingml/2006/main">
              <a:graphicData uri="http://schemas.openxmlformats.org/drawingml/2006/picture">
                <pic:pic xmlns:pic="http://schemas.openxmlformats.org/drawingml/2006/picture">
                  <pic:nvPicPr>
                    <pic:cNvPr id="1073741825" name="image1.png" descr="C:\Users\Administrator\Desktop\1.png"/>
                    <pic:cNvPicPr/>
                  </pic:nvPicPr>
                  <pic:blipFill>
                    <a:blip r:embed="rId5">
                      <a:extLst/>
                    </a:blip>
                    <a:stretch>
                      <a:fillRect/>
                    </a:stretch>
                  </pic:blipFill>
                  <pic:spPr>
                    <a:xfrm>
                      <a:off x="0" y="0"/>
                      <a:ext cx="3298029" cy="571500"/>
                    </a:xfrm>
                    <a:prstGeom prst="rect">
                      <a:avLst/>
                    </a:prstGeom>
                    <a:ln w="12700" cap="flat">
                      <a:noFill/>
                      <a:miter lim="400000"/>
                    </a:ln>
                    <a:effectLst/>
                  </pic:spPr>
                </pic:pic>
              </a:graphicData>
            </a:graphic>
          </wp:inline>
        </w:drawing>
      </w:r>
    </w:p>
    <w:p>
      <w:pPr>
        <w:pStyle w:val="Body"/>
        <w:ind w:firstLine="360"/>
        <w:rPr>
          <w:sz w:val="24"/>
          <w:szCs w:val="24"/>
        </w:rPr>
      </w:pPr>
    </w:p>
    <w:p>
      <w:pPr>
        <w:pStyle w:val="List Paragraph"/>
        <w:numPr>
          <w:ilvl w:val="0"/>
          <w:numId w:val="7"/>
        </w:numPr>
        <w:tabs>
          <w:tab w:val="num" w:pos="368"/>
          <w:tab w:val="clear" w:pos="420"/>
        </w:tabs>
        <w:bidi w:val="0"/>
        <w:ind w:left="368" w:right="0" w:hanging="368"/>
        <w:jc w:val="both"/>
        <w:rPr>
          <w:rFonts w:ascii="Trebuchet MS" w:cs="Trebuchet MS" w:hAnsi="Trebuchet MS" w:eastAsia="Trebuchet MS"/>
          <w:b w:val="1"/>
          <w:bCs w:val="1"/>
          <w:color w:val="000000"/>
          <w:position w:val="0"/>
          <w:sz w:val="21"/>
          <w:szCs w:val="21"/>
          <w:u w:val="none" w:color="000000"/>
          <w:rtl w:val="0"/>
        </w:rPr>
      </w:pPr>
      <w:hyperlink r:id="rId6" w:history="1">
        <w:r>
          <w:rPr>
            <w:rStyle w:val="Hyperlink.0"/>
            <w:rFonts w:eastAsia="Arial Unicode MS" w:hint="eastAsia"/>
            <w:b w:val="0"/>
            <w:bCs w:val="0"/>
            <w:sz w:val="24"/>
            <w:szCs w:val="24"/>
            <w:rtl w:val="0"/>
            <w:lang w:val="en-US" w:eastAsia="zh-TW"/>
          </w:rPr>
          <w:t>电烙铁</w:t>
        </w:r>
      </w:hyperlink>
    </w:p>
    <w:p>
      <w:pPr>
        <w:pStyle w:val="List Paragraph"/>
        <w:numPr>
          <w:ilvl w:val="0"/>
          <w:numId w:val="8"/>
        </w:numPr>
        <w:tabs>
          <w:tab w:val="num" w:pos="368"/>
          <w:tab w:val="clear" w:pos="420"/>
        </w:tabs>
        <w:bidi w:val="0"/>
        <w:ind w:left="368" w:right="0" w:hanging="368"/>
        <w:jc w:val="both"/>
        <w:rPr>
          <w:rFonts w:ascii="Trebuchet MS" w:cs="Trebuchet MS" w:hAnsi="Trebuchet MS" w:eastAsia="Trebuchet MS"/>
          <w:b w:val="1"/>
          <w:bCs w:val="1"/>
          <w:position w:val="0"/>
          <w:sz w:val="21"/>
          <w:szCs w:val="21"/>
          <w:rtl w:val="0"/>
        </w:rPr>
      </w:pPr>
      <w:r>
        <w:rPr>
          <w:rFonts w:ascii="Calibri" w:cs="Calibri" w:hAnsi="Calibri" w:eastAsia="Calibri"/>
          <w:b w:val="1"/>
          <w:bCs w:val="1"/>
          <w:sz w:val="24"/>
          <w:szCs w:val="24"/>
          <w:rtl w:val="0"/>
          <w:lang w:val="en-US"/>
        </w:rPr>
        <w:t>Soldering Pencil</w:t>
      </w:r>
    </w:p>
    <w:p>
      <w:pPr>
        <w:pStyle w:val="Body"/>
        <w:ind w:firstLine="480"/>
        <w:rPr>
          <w:sz w:val="24"/>
          <w:szCs w:val="24"/>
        </w:rPr>
      </w:pPr>
      <w:r>
        <w:rPr>
          <w:rFonts w:eastAsia="Arial Unicode MS" w:hint="eastAsia"/>
          <w:sz w:val="24"/>
          <w:szCs w:val="24"/>
          <w:rtl w:val="0"/>
          <w:lang w:val="zh-TW" w:eastAsia="zh-TW"/>
        </w:rPr>
        <w:t>电烙铁是常用来焊接电子元器件的工具，也是我们做一些电子制作的必备工具。我们这里需要用来焊接电机线的。</w:t>
      </w:r>
    </w:p>
    <w:p>
      <w:pPr>
        <w:pStyle w:val="Body"/>
        <w:rPr>
          <w:sz w:val="24"/>
          <w:szCs w:val="24"/>
        </w:rPr>
      </w:pPr>
      <w:ins w:id="12" w:date="2015-04-07T12:05:00Z" w:author="Macaulay Honors College">
        <w:r>
          <w:rPr>
            <w:rFonts w:ascii="Calibri" w:cs="Calibri" w:hAnsi="Calibri" w:eastAsia="Calibri"/>
            <w:sz w:val="24"/>
            <w:szCs w:val="24"/>
            <w:rtl w:val="0"/>
          </w:rPr>
          <w:t>A</w:t>
        </w:r>
      </w:ins>
      <w:ins w:id="13" w:date="2015-04-07T12:03:00Z" w:author="Macaulay Honors College">
        <w:r>
          <w:rPr>
            <w:rFonts w:ascii="Calibri" w:cs="Calibri" w:hAnsi="Calibri" w:eastAsia="Calibri"/>
            <w:sz w:val="24"/>
            <w:szCs w:val="24"/>
            <w:rtl w:val="0"/>
          </w:rPr>
          <w:t xml:space="preserve"> </w:t>
        </w:r>
      </w:ins>
      <w:ins w:id="14" w:date="2015-04-07T12:04:00Z" w:author="Macaulay Honors College">
        <w:r>
          <w:rPr>
            <w:rFonts w:ascii="Calibri" w:cs="Calibri" w:hAnsi="Calibri" w:eastAsia="Calibri"/>
            <w:sz w:val="24"/>
            <w:szCs w:val="24"/>
            <w:rtl w:val="0"/>
          </w:rPr>
          <w:t>s</w:t>
        </w:r>
      </w:ins>
      <w:del w:id="15" w:date="2015-04-07T12:04:00Z" w:author="Macaulay Honors College">
        <w:r>
          <w:rPr>
            <w:rFonts w:ascii="Calibri" w:cs="Calibri" w:hAnsi="Calibri" w:eastAsia="Calibri"/>
            <w:sz w:val="24"/>
            <w:szCs w:val="24"/>
            <w:rtl w:val="0"/>
          </w:rPr>
          <w:delText>S</w:delText>
        </w:r>
      </w:del>
      <w:r>
        <w:rPr>
          <w:rFonts w:ascii="Calibri" w:cs="Calibri" w:hAnsi="Calibri" w:eastAsia="Calibri"/>
          <w:sz w:val="24"/>
          <w:szCs w:val="24"/>
          <w:rtl w:val="0"/>
          <w:lang w:val="en-US"/>
        </w:rPr>
        <w:t xml:space="preserve">oldering pencil is a tool </w:t>
      </w:r>
      <w:del w:id="16" w:date="2015-04-07T12:05:00Z" w:author="Macaulay Honors College">
        <w:r>
          <w:rPr>
            <w:rFonts w:ascii="Calibri" w:cs="Calibri" w:hAnsi="Calibri" w:eastAsia="Calibri"/>
            <w:sz w:val="24"/>
            <w:szCs w:val="24"/>
            <w:rtl w:val="0"/>
            <w:lang w:val="en-US"/>
          </w:rPr>
          <w:delText xml:space="preserve">used for projects in electronics </w:delText>
        </w:r>
      </w:del>
      <w:ins w:id="17" w:date="2015-04-07T12:05:00Z" w:author="Macaulay Honors College">
        <w:r>
          <w:rPr>
            <w:rFonts w:ascii="Calibri" w:cs="Calibri" w:hAnsi="Calibri" w:eastAsia="Calibri"/>
            <w:sz w:val="24"/>
            <w:szCs w:val="24"/>
            <w:rtl w:val="0"/>
            <w:lang w:val="en-US"/>
          </w:rPr>
          <w:t xml:space="preserve">frequently used in electronics projects </w:t>
        </w:r>
      </w:ins>
      <w:r>
        <w:rPr>
          <w:rFonts w:ascii="Calibri" w:cs="Calibri" w:hAnsi="Calibri" w:eastAsia="Calibri"/>
          <w:sz w:val="24"/>
          <w:szCs w:val="24"/>
          <w:rtl w:val="0"/>
          <w:lang w:val="en-US"/>
        </w:rPr>
        <w:t>for soldering and de-soldering work on circuit board</w:t>
      </w:r>
      <w:ins w:id="18" w:date="2015-04-07T12:06:00Z" w:author="Macaulay Honors College">
        <w:r>
          <w:rPr>
            <w:rFonts w:ascii="Calibri" w:cs="Calibri" w:hAnsi="Calibri" w:eastAsia="Calibri"/>
            <w:sz w:val="24"/>
            <w:szCs w:val="24"/>
            <w:rtl w:val="0"/>
          </w:rPr>
          <w:t>s</w:t>
        </w:r>
      </w:ins>
      <w:r>
        <w:rPr>
          <w:rFonts w:ascii="Calibri" w:cs="Calibri" w:hAnsi="Calibri" w:eastAsia="Calibri"/>
          <w:sz w:val="24"/>
          <w:szCs w:val="24"/>
          <w:rtl w:val="0"/>
        </w:rPr>
        <w:t xml:space="preserve">. </w:t>
      </w:r>
      <w:del w:id="19" w:date="2015-04-07T12:03:00Z" w:author="Macaulay Honors College">
        <w:r>
          <w:rPr>
            <w:rFonts w:ascii="Calibri" w:cs="Calibri" w:hAnsi="Calibri" w:eastAsia="Calibri"/>
            <w:sz w:val="24"/>
            <w:szCs w:val="24"/>
            <w:rtl w:val="0"/>
            <w:lang w:val="en-US"/>
          </w:rPr>
          <w:delText xml:space="preserve">Hereby it will be used for </w:delText>
        </w:r>
      </w:del>
      <w:ins w:id="20" w:date="2015-04-07T12:03:00Z" w:author="Macaulay Honors College">
        <w:r>
          <w:rPr>
            <w:rFonts w:ascii="Calibri" w:cs="Calibri" w:hAnsi="Calibri" w:eastAsia="Calibri"/>
            <w:sz w:val="24"/>
            <w:szCs w:val="24"/>
            <w:rtl w:val="0"/>
          </w:rPr>
          <w:t>We</w:t>
        </w:r>
      </w:ins>
      <w:ins w:id="21" w:date="2015-04-07T12:03:00Z" w:author="Macaulay Honors College">
        <w:r>
          <w:rPr>
            <w:rFonts w:ascii="Calibri" w:cs="Calibri" w:hAnsi="Calibri" w:eastAsia="Calibri"/>
            <w:sz w:val="24"/>
            <w:szCs w:val="24"/>
            <w:rtl w:val="0"/>
            <w:lang w:val="fr-FR"/>
          </w:rPr>
          <w:t>’</w:t>
        </w:r>
      </w:ins>
      <w:ins w:id="22" w:date="2015-04-07T12:03:00Z" w:author="Macaulay Honors College">
        <w:r>
          <w:rPr>
            <w:rFonts w:ascii="Calibri" w:cs="Calibri" w:hAnsi="Calibri" w:eastAsia="Calibri"/>
            <w:sz w:val="24"/>
            <w:szCs w:val="24"/>
            <w:rtl w:val="0"/>
            <w:lang w:val="sv-SE"/>
          </w:rPr>
          <w:t xml:space="preserve">ll </w:t>
        </w:r>
      </w:ins>
      <w:ins w:id="23" w:date="2015-04-07T12:05:00Z" w:author="Macaulay Honors College">
        <w:r>
          <w:rPr>
            <w:rFonts w:ascii="Calibri" w:cs="Calibri" w:hAnsi="Calibri" w:eastAsia="Calibri"/>
            <w:sz w:val="24"/>
            <w:szCs w:val="24"/>
            <w:rtl w:val="0"/>
            <w:lang w:val="nl-NL"/>
          </w:rPr>
          <w:t>need</w:t>
        </w:r>
      </w:ins>
      <w:ins w:id="24" w:date="2015-04-07T12:03:00Z" w:author="Macaulay Honors College">
        <w:r>
          <w:rPr>
            <w:rFonts w:ascii="Calibri" w:cs="Calibri" w:hAnsi="Calibri" w:eastAsia="Calibri"/>
            <w:sz w:val="24"/>
            <w:szCs w:val="24"/>
            <w:rtl w:val="0"/>
            <w:lang w:val="en-US"/>
          </w:rPr>
          <w:t xml:space="preserve"> it in this project to </w:t>
        </w:r>
      </w:ins>
      <w:r>
        <w:rPr>
          <w:rFonts w:ascii="Calibri" w:cs="Calibri" w:hAnsi="Calibri" w:eastAsia="Calibri"/>
          <w:sz w:val="24"/>
          <w:szCs w:val="24"/>
          <w:rtl w:val="0"/>
          <w:lang w:val="da-DK"/>
        </w:rPr>
        <w:t>solder</w:t>
      </w:r>
      <w:ins w:id="25" w:date="2015-04-07T12:03:00Z" w:author="Macaulay Honors College">
        <w:r>
          <w:rPr>
            <w:rFonts w:ascii="Calibri" w:cs="Calibri" w:hAnsi="Calibri" w:eastAsia="Calibri"/>
            <w:sz w:val="24"/>
            <w:szCs w:val="24"/>
            <w:rtl w:val="0"/>
            <w:lang w:val="en-US"/>
          </w:rPr>
          <w:t xml:space="preserve"> the motors</w:t>
        </w:r>
      </w:ins>
      <w:ins w:id="26" w:date="2015-04-07T12:03:00Z" w:author="Macaulay Honors College">
        <w:r>
          <w:rPr>
            <w:rFonts w:ascii="Calibri" w:cs="Calibri" w:hAnsi="Calibri" w:eastAsia="Calibri"/>
            <w:sz w:val="24"/>
            <w:szCs w:val="24"/>
            <w:rtl w:val="0"/>
            <w:lang w:val="fr-FR"/>
          </w:rPr>
          <w:t>’</w:t>
        </w:r>
      </w:ins>
      <w:del w:id="27" w:date="2015-04-07T12:03:00Z" w:author="Macaulay Honors College">
        <w:r>
          <w:rPr>
            <w:rFonts w:ascii="Calibri" w:cs="Calibri" w:hAnsi="Calibri" w:eastAsia="Calibri"/>
            <w:sz w:val="24"/>
            <w:szCs w:val="24"/>
            <w:rtl w:val="0"/>
          </w:rPr>
          <w:delText>ing</w:delText>
        </w:r>
      </w:del>
      <w:r>
        <w:rPr>
          <w:rFonts w:ascii="Calibri" w:cs="Calibri" w:hAnsi="Calibri" w:eastAsia="Calibri"/>
          <w:sz w:val="24"/>
          <w:szCs w:val="24"/>
          <w:rtl w:val="0"/>
          <w:lang w:val="es-ES_tradnl"/>
        </w:rPr>
        <w:t xml:space="preserve"> cables.</w:t>
      </w:r>
    </w:p>
    <w:p>
      <w:pPr>
        <w:pStyle w:val="Body"/>
        <w:rPr>
          <w:color w:val="ff7c80"/>
          <w:sz w:val="24"/>
          <w:szCs w:val="24"/>
          <w:u w:color="ff7c80"/>
        </w:rPr>
      </w:pPr>
      <w:r>
        <w:rPr>
          <w:rFonts w:eastAsia="Arial Unicode MS" w:hint="eastAsia"/>
          <w:color w:val="ff7c80"/>
          <w:sz w:val="24"/>
          <w:szCs w:val="24"/>
          <w:u w:color="ff7c80"/>
          <w:rtl w:val="0"/>
          <w:lang w:val="zh-TW" w:eastAsia="zh-TW"/>
        </w:rPr>
        <w:t>注意：因为电烙铁加热后，烙铁头温度相当高！如果你从未使用烙铁，建议先对烙铁使用有个简单认识之后再使用。使用时，请注意安全！</w:t>
      </w:r>
    </w:p>
    <w:p>
      <w:pPr>
        <w:pStyle w:val="Body"/>
        <w:rPr>
          <w:color w:val="ff7c80"/>
          <w:sz w:val="24"/>
          <w:szCs w:val="24"/>
          <w:u w:color="ff7c80"/>
        </w:rPr>
      </w:pPr>
      <w:r>
        <w:rPr>
          <w:rFonts w:ascii="Calibri" w:cs="Calibri" w:hAnsi="Calibri" w:eastAsia="Calibri"/>
          <w:color w:val="ff7c80"/>
          <w:sz w:val="24"/>
          <w:szCs w:val="24"/>
          <w:u w:color="ff7c80"/>
          <w:rtl w:val="0"/>
        </w:rPr>
        <w:t xml:space="preserve">NOTE: Once </w:t>
      </w:r>
      <w:ins w:id="28" w:date="2015-04-07T12:07:00Z" w:author="Macaulay Honors College">
        <w:r>
          <w:rPr>
            <w:rFonts w:ascii="Calibri" w:cs="Calibri" w:hAnsi="Calibri" w:eastAsia="Calibri"/>
            <w:color w:val="ff7c80"/>
            <w:sz w:val="24"/>
            <w:szCs w:val="24"/>
            <w:u w:color="ff7c80"/>
            <w:rtl w:val="0"/>
            <w:lang w:val="en-US"/>
          </w:rPr>
          <w:t>heated</w:t>
        </w:r>
      </w:ins>
      <w:del w:id="29" w:date="2015-04-07T12:07:00Z" w:author="Macaulay Honors College">
        <w:r>
          <w:rPr>
            <w:rFonts w:ascii="Calibri" w:cs="Calibri" w:hAnsi="Calibri" w:eastAsia="Calibri"/>
            <w:color w:val="ff7c80"/>
            <w:sz w:val="24"/>
            <w:szCs w:val="24"/>
            <w:u w:color="ff7c80"/>
            <w:rtl w:val="0"/>
            <w:lang w:val="en-US"/>
          </w:rPr>
          <w:delText xml:space="preserve">you </w:delText>
        </w:r>
      </w:del>
      <w:del w:id="30" w:date="2015-04-07T12:06:00Z" w:author="Macaulay Honors College">
        <w:r>
          <w:rPr>
            <w:rFonts w:ascii="Calibri" w:cs="Calibri" w:hAnsi="Calibri" w:eastAsia="Calibri"/>
            <w:color w:val="ff7c80"/>
            <w:sz w:val="24"/>
            <w:szCs w:val="24"/>
            <w:u w:color="ff7c80"/>
            <w:rtl w:val="0"/>
            <w:lang w:val="en-US"/>
          </w:rPr>
          <w:delText>heat the soldering pencil</w:delText>
        </w:r>
      </w:del>
      <w:r>
        <w:rPr>
          <w:rFonts w:ascii="Calibri" w:cs="Calibri" w:hAnsi="Calibri" w:eastAsia="Calibri"/>
          <w:color w:val="ff7c80"/>
          <w:sz w:val="24"/>
          <w:szCs w:val="24"/>
          <w:u w:color="ff7c80"/>
          <w:rtl w:val="0"/>
          <w:lang w:val="en-US"/>
        </w:rPr>
        <w:t xml:space="preserve">, the tip of the </w:t>
      </w:r>
      <w:del w:id="31" w:date="2015-04-07T12:07:00Z" w:author="Macaulay Honors College">
        <w:r>
          <w:rPr>
            <w:rFonts w:ascii="Calibri" w:cs="Calibri" w:hAnsi="Calibri" w:eastAsia="Calibri"/>
            <w:color w:val="ff7c80"/>
            <w:sz w:val="24"/>
            <w:szCs w:val="24"/>
            <w:u w:color="ff7c80"/>
            <w:rtl w:val="0"/>
            <w:lang w:val="en-US"/>
          </w:rPr>
          <w:delText>pencil can be quite hot</w:delText>
        </w:r>
      </w:del>
      <w:ins w:id="32" w:date="2015-04-07T12:07:00Z" w:author="Macaulay Honors College">
        <w:r>
          <w:rPr>
            <w:rFonts w:ascii="Calibri" w:cs="Calibri" w:hAnsi="Calibri" w:eastAsia="Calibri"/>
            <w:color w:val="ff7c80"/>
            <w:sz w:val="24"/>
            <w:szCs w:val="24"/>
            <w:u w:color="ff7c80"/>
            <w:rtl w:val="0"/>
            <w:lang w:val="en-US"/>
          </w:rPr>
          <w:t>soldering pencil will become extremely hot</w:t>
        </w:r>
      </w:ins>
      <w:r>
        <w:rPr>
          <w:rFonts w:ascii="Calibri" w:cs="Calibri" w:hAnsi="Calibri" w:eastAsia="Calibri"/>
          <w:color w:val="ff7c80"/>
          <w:sz w:val="24"/>
          <w:szCs w:val="24"/>
          <w:u w:color="ff7c80"/>
          <w:rtl w:val="0"/>
          <w:lang w:val="en-US"/>
        </w:rPr>
        <w:t xml:space="preserve">. If you have never used a soldering pencil before, please </w:t>
      </w:r>
      <w:del w:id="33" w:date="2015-04-07T12:07:00Z" w:author="Macaulay Honors College">
        <w:r>
          <w:rPr>
            <w:rFonts w:ascii="Calibri" w:cs="Calibri" w:hAnsi="Calibri" w:eastAsia="Calibri"/>
            <w:color w:val="ff7c80"/>
            <w:sz w:val="24"/>
            <w:szCs w:val="24"/>
            <w:u w:color="ff7c80"/>
            <w:rtl w:val="0"/>
            <w:lang w:val="en-US"/>
          </w:rPr>
          <w:delText>get some basic information about how to use it first</w:delText>
        </w:r>
      </w:del>
      <w:ins w:id="34" w:date="2015-04-07T12:07:00Z" w:author="Macaulay Honors College">
        <w:r>
          <w:rPr>
            <w:rFonts w:ascii="Calibri" w:cs="Calibri" w:hAnsi="Calibri" w:eastAsia="Calibri"/>
            <w:color w:val="ff7c80"/>
            <w:sz w:val="24"/>
            <w:szCs w:val="24"/>
            <w:u w:color="ff7c80"/>
            <w:rtl w:val="0"/>
            <w:lang w:val="en-US"/>
          </w:rPr>
          <w:t>spend some time familiarizing yourself with how to use the pencil</w:t>
        </w:r>
      </w:ins>
      <w:r>
        <w:rPr>
          <w:rFonts w:ascii="Calibri" w:cs="Calibri" w:hAnsi="Calibri" w:eastAsia="Calibri"/>
          <w:color w:val="ff7c80"/>
          <w:sz w:val="24"/>
          <w:szCs w:val="24"/>
          <w:u w:color="ff7c80"/>
          <w:rtl w:val="0"/>
          <w:lang w:val="en-US"/>
        </w:rPr>
        <w:t xml:space="preserve">. BE CAREFUL when using the soldering pencil! </w:t>
      </w:r>
    </w:p>
    <w:p>
      <w:pPr>
        <w:pStyle w:val="Body"/>
        <w:rPr>
          <w:color w:val="ff0000"/>
          <w:sz w:val="24"/>
          <w:szCs w:val="24"/>
          <w:u w:color="ff0000"/>
        </w:rPr>
      </w:pPr>
    </w:p>
    <w:p>
      <w:pPr>
        <w:pStyle w:val="Body"/>
        <w:ind w:firstLine="360"/>
        <w:jc w:val="left"/>
        <w:rPr>
          <w:sz w:val="24"/>
          <w:szCs w:val="24"/>
        </w:rPr>
      </w:pPr>
      <w:r>
        <w:rPr>
          <w:sz w:val="24"/>
          <w:szCs w:val="24"/>
          <w:rtl w:val="0"/>
        </w:rPr>
        <w:drawing>
          <wp:inline distT="0" distB="0" distL="0" distR="0">
            <wp:extent cx="3382308" cy="158115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7">
                      <a:extLst/>
                    </a:blip>
                    <a:stretch>
                      <a:fillRect/>
                    </a:stretch>
                  </pic:blipFill>
                  <pic:spPr>
                    <a:xfrm>
                      <a:off x="0" y="0"/>
                      <a:ext cx="3382308" cy="1581150"/>
                    </a:xfrm>
                    <a:prstGeom prst="rect">
                      <a:avLst/>
                    </a:prstGeom>
                    <a:ln w="12700" cap="flat">
                      <a:noFill/>
                      <a:miter lim="400000"/>
                    </a:ln>
                    <a:effectLst/>
                  </pic:spPr>
                </pic:pic>
              </a:graphicData>
            </a:graphic>
          </wp:inline>
        </w:drawing>
      </w:r>
    </w:p>
    <w:p>
      <w:pPr>
        <w:pStyle w:val="Body"/>
        <w:rPr>
          <w:sz w:val="24"/>
          <w:szCs w:val="24"/>
        </w:rPr>
      </w:pPr>
    </w:p>
    <w:p>
      <w:pPr>
        <w:pStyle w:val="List Paragraph"/>
        <w:numPr>
          <w:ilvl w:val="0"/>
          <w:numId w:val="11"/>
        </w:numPr>
        <w:tabs>
          <w:tab w:val="num" w:pos="368"/>
          <w:tab w:val="clear" w:pos="420"/>
        </w:tabs>
        <w:bidi w:val="0"/>
        <w:ind w:left="368" w:right="0" w:hanging="368"/>
        <w:jc w:val="both"/>
        <w:rPr>
          <w:rFonts w:ascii="Trebuchet MS" w:cs="Trebuchet MS" w:hAnsi="Trebuchet MS" w:eastAsia="Trebuchet MS"/>
          <w:b w:val="1"/>
          <w:bCs w:val="1"/>
          <w:position w:val="0"/>
          <w:sz w:val="21"/>
          <w:szCs w:val="21"/>
          <w:rtl w:val="0"/>
        </w:rPr>
      </w:pPr>
      <w:r>
        <w:rPr>
          <w:rFonts w:eastAsia="Arial Unicode MS" w:hint="eastAsia"/>
          <w:b w:val="0"/>
          <w:bCs w:val="0"/>
          <w:sz w:val="24"/>
          <w:szCs w:val="24"/>
          <w:rtl w:val="0"/>
          <w:lang w:val="en-US" w:eastAsia="zh-TW"/>
        </w:rPr>
        <w:t>尖嘴钳</w:t>
      </w:r>
      <w:r>
        <w:rPr>
          <w:rFonts w:ascii="Calibri" w:cs="Calibri" w:hAnsi="Calibri" w:eastAsia="Calibri"/>
          <w:b w:val="1"/>
          <w:bCs w:val="1"/>
          <w:sz w:val="24"/>
          <w:szCs w:val="24"/>
          <w:rtl w:val="0"/>
          <w:lang w:val="en-US"/>
        </w:rPr>
        <w:t xml:space="preserve"> </w:t>
      </w:r>
    </w:p>
    <w:p>
      <w:pPr>
        <w:pStyle w:val="List Paragraph"/>
        <w:numPr>
          <w:ilvl w:val="0"/>
          <w:numId w:val="12"/>
        </w:numPr>
        <w:tabs>
          <w:tab w:val="num" w:pos="368"/>
          <w:tab w:val="clear" w:pos="420"/>
        </w:tabs>
        <w:bidi w:val="0"/>
        <w:ind w:left="368" w:right="0" w:hanging="368"/>
        <w:jc w:val="both"/>
        <w:rPr>
          <w:rFonts w:ascii="Trebuchet MS" w:cs="Trebuchet MS" w:hAnsi="Trebuchet MS" w:eastAsia="Trebuchet MS"/>
          <w:b w:val="1"/>
          <w:bCs w:val="1"/>
          <w:position w:val="0"/>
          <w:sz w:val="21"/>
          <w:szCs w:val="21"/>
          <w:rtl w:val="0"/>
        </w:rPr>
      </w:pPr>
      <w:r>
        <w:rPr>
          <w:rFonts w:ascii="Calibri" w:cs="Calibri" w:hAnsi="Calibri" w:eastAsia="Calibri"/>
          <w:b w:val="1"/>
          <w:bCs w:val="1"/>
          <w:sz w:val="24"/>
          <w:szCs w:val="24"/>
          <w:rtl w:val="0"/>
          <w:lang w:val="en-US"/>
        </w:rPr>
        <w:t>Needle-nose Pliers</w:t>
      </w:r>
    </w:p>
    <w:p>
      <w:pPr>
        <w:pStyle w:val="Body"/>
        <w:ind w:firstLine="480"/>
        <w:rPr>
          <w:sz w:val="24"/>
          <w:szCs w:val="24"/>
        </w:rPr>
      </w:pPr>
      <w:r>
        <w:rPr>
          <w:rFonts w:eastAsia="Arial Unicode MS" w:hint="eastAsia"/>
          <w:sz w:val="24"/>
          <w:szCs w:val="24"/>
          <w:rtl w:val="0"/>
          <w:lang w:val="zh-TW" w:eastAsia="zh-TW"/>
        </w:rPr>
        <w:t>我们常用尖嘴钳剪掉一些多余的线或者引脚。我们这里可能用到不多。不过，尖嘴钳也是电子制作必备工具之一。</w:t>
      </w:r>
    </w:p>
    <w:p>
      <w:pPr>
        <w:pStyle w:val="Body"/>
        <w:ind w:firstLine="480"/>
        <w:rPr>
          <w:sz w:val="24"/>
          <w:szCs w:val="24"/>
        </w:rPr>
      </w:pPr>
      <w:r>
        <w:rPr>
          <w:rFonts w:ascii="Trebuchet MS"/>
          <w:sz w:val="24"/>
          <w:szCs w:val="24"/>
          <w:rtl w:val="0"/>
          <w:lang w:val="nl-NL"/>
        </w:rPr>
        <w:t>Needle-nose pli</w:t>
      </w:r>
      <w:ins w:id="35" w:date="2015-04-07T12:10:00Z" w:author="Macaulay Honors College">
        <w:r>
          <w:rPr>
            <w:rFonts w:ascii="Trebuchet MS"/>
            <w:sz w:val="24"/>
            <w:szCs w:val="24"/>
            <w:rtl w:val="0"/>
          </w:rPr>
          <w:t>ers</w:t>
        </w:r>
      </w:ins>
      <w:del w:id="36" w:date="2015-04-07T12:10:00Z" w:author="Macaulay Honors College">
        <w:r>
          <w:rPr>
            <w:rFonts w:hAnsi="Trebuchet MS" w:hint="default"/>
            <w:sz w:val="24"/>
            <w:szCs w:val="24"/>
            <w:rtl w:val="0"/>
          </w:rPr>
          <w:delText>é</w:delText>
        </w:r>
      </w:del>
      <w:del w:id="37" w:date="2015-04-07T12:10:00Z" w:author="Macaulay Honors College">
        <w:r>
          <w:rPr>
            <w:rFonts w:ascii="Trebuchet MS"/>
            <w:sz w:val="24"/>
            <w:szCs w:val="24"/>
            <w:rtl w:val="0"/>
          </w:rPr>
          <w:delText>rs</w:delText>
        </w:r>
      </w:del>
      <w:r>
        <w:rPr>
          <w:rFonts w:ascii="Trebuchet MS"/>
          <w:sz w:val="24"/>
          <w:szCs w:val="24"/>
          <w:rtl w:val="0"/>
        </w:rPr>
        <w:t xml:space="preserve"> </w:t>
      </w:r>
      <w:ins w:id="38" w:date="2015-04-07T12:10:00Z" w:author="Macaulay Honors College">
        <w:r>
          <w:rPr>
            <w:rFonts w:ascii="Trebuchet MS"/>
            <w:sz w:val="24"/>
            <w:szCs w:val="24"/>
            <w:rtl w:val="0"/>
          </w:rPr>
          <w:t>are</w:t>
        </w:r>
      </w:ins>
      <w:del w:id="39" w:date="2015-04-07T12:10:00Z" w:author="Macaulay Honors College">
        <w:r>
          <w:rPr>
            <w:rFonts w:ascii="Trebuchet MS"/>
            <w:sz w:val="24"/>
            <w:szCs w:val="24"/>
            <w:rtl w:val="0"/>
          </w:rPr>
          <w:delText>is</w:delText>
        </w:r>
      </w:del>
      <w:r>
        <w:rPr>
          <w:rFonts w:ascii="Trebuchet MS"/>
          <w:sz w:val="24"/>
          <w:szCs w:val="24"/>
          <w:rtl w:val="0"/>
          <w:lang w:val="en-US"/>
        </w:rPr>
        <w:t xml:space="preserve"> often used </w:t>
      </w:r>
      <w:del w:id="40" w:date="2015-04-07T12:10:00Z" w:author="Macaulay Honors College">
        <w:r>
          <w:rPr>
            <w:rFonts w:ascii="Trebuchet MS"/>
            <w:sz w:val="24"/>
            <w:szCs w:val="24"/>
            <w:rtl w:val="0"/>
            <w:lang w:val="en-US"/>
          </w:rPr>
          <w:delText>for cutting redundant cables.</w:delText>
        </w:r>
      </w:del>
      <w:ins w:id="41" w:date="2015-04-07T12:10:00Z" w:author="Macaulay Honors College">
        <w:r>
          <w:rPr>
            <w:rFonts w:ascii="Trebuchet MS"/>
            <w:sz w:val="24"/>
            <w:szCs w:val="24"/>
            <w:rtl w:val="0"/>
            <w:lang w:val="en-US"/>
          </w:rPr>
          <w:t>to cut off excess length from cables</w:t>
        </w:r>
      </w:ins>
      <w:ins w:id="42" w:date="2015-04-07T12:13:00Z" w:author="Macaulay Honors College">
        <w:r>
          <w:rPr>
            <w:rFonts w:ascii="Trebuchet MS"/>
            <w:sz w:val="24"/>
            <w:szCs w:val="24"/>
            <w:rtl w:val="0"/>
            <w:lang w:val="de-DE"/>
          </w:rPr>
          <w:t xml:space="preserve"> and wires</w:t>
        </w:r>
      </w:ins>
      <w:ins w:id="43" w:date="2015-04-07T12:19:00Z" w:author="Macaulay Honors College">
        <w:r>
          <w:rPr>
            <w:rFonts w:ascii="Trebuchet MS"/>
            <w:sz w:val="24"/>
            <w:szCs w:val="24"/>
            <w:rtl w:val="0"/>
          </w:rPr>
          <w:t>.</w:t>
        </w:r>
      </w:ins>
      <w:ins w:id="44" w:date="2015-04-07T12:10:00Z" w:author="Macaulay Honors College">
        <w:r>
          <w:rPr>
            <w:rFonts w:ascii="Trebuchet MS"/>
            <w:sz w:val="24"/>
            <w:szCs w:val="24"/>
            <w:rtl w:val="0"/>
          </w:rPr>
          <w:t xml:space="preserve"> </w:t>
        </w:r>
      </w:ins>
      <w:r>
        <w:rPr>
          <w:rFonts w:ascii="Trebuchet MS"/>
          <w:sz w:val="24"/>
          <w:szCs w:val="24"/>
          <w:rtl w:val="0"/>
        </w:rPr>
        <w:t xml:space="preserve"> </w:t>
      </w:r>
      <w:del w:id="45" w:date="2015-04-07T12:20:00Z" w:author="Macaulay Honors College">
        <w:r>
          <w:rPr>
            <w:rFonts w:ascii="Trebuchet MS"/>
            <w:sz w:val="24"/>
            <w:szCs w:val="24"/>
            <w:rtl w:val="0"/>
            <w:lang w:val="en-US"/>
          </w:rPr>
          <w:delText>Tough it won</w:delText>
        </w:r>
      </w:del>
      <w:del w:id="46" w:date="2015-04-07T12:20:00Z" w:author="Macaulay Honors College">
        <w:r>
          <w:rPr>
            <w:rFonts w:hAnsi="Trebuchet MS" w:hint="default"/>
            <w:sz w:val="24"/>
            <w:szCs w:val="24"/>
            <w:rtl w:val="0"/>
            <w:lang w:val="fr-FR"/>
          </w:rPr>
          <w:delText>’</w:delText>
        </w:r>
      </w:del>
      <w:del w:id="47" w:date="2015-04-07T12:20:00Z" w:author="Macaulay Honors College">
        <w:r>
          <w:rPr>
            <w:rFonts w:ascii="Trebuchet MS"/>
            <w:sz w:val="24"/>
            <w:szCs w:val="24"/>
            <w:rtl w:val="0"/>
            <w:lang w:val="en-US"/>
          </w:rPr>
          <w:delText>t be used quite a lot when we build the robot</w:delText>
        </w:r>
      </w:del>
      <w:ins w:id="48" w:date="2015-04-07T12:20:00Z" w:author="Macaulay Honors College">
        <w:r>
          <w:rPr>
            <w:rFonts w:ascii="Trebuchet MS"/>
            <w:sz w:val="24"/>
            <w:szCs w:val="24"/>
            <w:rtl w:val="0"/>
            <w:lang w:val="nl-NL"/>
          </w:rPr>
          <w:t>We won</w:t>
        </w:r>
      </w:ins>
      <w:ins w:id="49" w:date="2015-04-07T12:20:00Z" w:author="Macaulay Honors College">
        <w:r>
          <w:rPr>
            <w:rFonts w:hAnsi="Trebuchet MS" w:hint="default"/>
            <w:sz w:val="24"/>
            <w:szCs w:val="24"/>
            <w:rtl w:val="0"/>
            <w:lang w:val="fr-FR"/>
          </w:rPr>
          <w:t>’</w:t>
        </w:r>
      </w:ins>
      <w:ins w:id="50" w:date="2015-04-07T12:20:00Z" w:author="Macaulay Honors College">
        <w:r>
          <w:rPr>
            <w:rFonts w:ascii="Trebuchet MS"/>
            <w:sz w:val="24"/>
            <w:szCs w:val="24"/>
            <w:rtl w:val="0"/>
            <w:lang w:val="en-US"/>
          </w:rPr>
          <w:t xml:space="preserve">t be using the pliers much for this </w:t>
        </w:r>
      </w:ins>
      <w:del w:id="51" w:date="2015-04-07T12:30:00Z" w:author="Macaulay Honors College">
        <w:r>
          <w:rPr>
            <w:rFonts w:ascii="Trebuchet MS"/>
            <w:sz w:val="24"/>
            <w:szCs w:val="24"/>
            <w:rtl w:val="0"/>
          </w:rPr>
          <w:delText>,</w:delText>
        </w:r>
      </w:del>
      <w:ins w:id="52" w:date="2015-04-07T12:30:00Z" w:author="Macaulay Honors College">
        <w:r>
          <w:rPr>
            <w:rFonts w:ascii="Trebuchet MS"/>
            <w:sz w:val="24"/>
            <w:szCs w:val="24"/>
            <w:rtl w:val="0"/>
          </w:rPr>
          <w:t>project;</w:t>
        </w:r>
      </w:ins>
      <w:ins w:id="53" w:date="2015-04-07T12:29:00Z" w:author="Macaulay Honors College">
        <w:r>
          <w:rPr>
            <w:rFonts w:ascii="Trebuchet MS"/>
            <w:sz w:val="24"/>
            <w:szCs w:val="24"/>
            <w:rtl w:val="0"/>
            <w:lang w:val="en-US"/>
          </w:rPr>
          <w:t xml:space="preserve"> however,</w:t>
        </w:r>
      </w:ins>
      <w:r>
        <w:rPr>
          <w:rFonts w:ascii="Trebuchet MS"/>
          <w:sz w:val="24"/>
          <w:szCs w:val="24"/>
          <w:rtl w:val="0"/>
        </w:rPr>
        <w:t xml:space="preserve"> </w:t>
      </w:r>
      <w:ins w:id="54" w:date="2015-04-07T12:31:00Z" w:author="Macaulay Honors College">
        <w:r>
          <w:rPr>
            <w:rFonts w:ascii="Trebuchet MS"/>
            <w:sz w:val="24"/>
            <w:szCs w:val="24"/>
            <w:rtl w:val="0"/>
            <w:lang w:val="en-US"/>
          </w:rPr>
          <w:t>they</w:t>
        </w:r>
      </w:ins>
      <w:ins w:id="55" w:date="2015-04-07T12:31:00Z" w:author="Macaulay Honors College">
        <w:r>
          <w:rPr>
            <w:rFonts w:hAnsi="Trebuchet MS" w:hint="default"/>
            <w:sz w:val="24"/>
            <w:szCs w:val="24"/>
            <w:rtl w:val="0"/>
            <w:lang w:val="fr-FR"/>
          </w:rPr>
          <w:t>’</w:t>
        </w:r>
      </w:ins>
      <w:ins w:id="56" w:date="2015-04-07T12:31:00Z" w:author="Macaulay Honors College">
        <w:r>
          <w:rPr>
            <w:rFonts w:ascii="Trebuchet MS"/>
            <w:sz w:val="24"/>
            <w:szCs w:val="24"/>
            <w:rtl w:val="0"/>
          </w:rPr>
          <w:t>re</w:t>
        </w:r>
      </w:ins>
      <w:del w:id="57" w:date="2015-04-07T12:31:00Z" w:author="Macaulay Honors College">
        <w:r>
          <w:rPr>
            <w:rFonts w:ascii="Trebuchet MS"/>
            <w:sz w:val="24"/>
            <w:szCs w:val="24"/>
            <w:rtl w:val="0"/>
          </w:rPr>
          <w:delText>it</w:delText>
        </w:r>
      </w:del>
      <w:ins w:id="58" w:date="2015-04-07T12:30:00Z" w:author="Macaulay Honors College">
        <w:r>
          <w:rPr>
            <w:rFonts w:ascii="Trebuchet MS"/>
            <w:sz w:val="24"/>
            <w:szCs w:val="24"/>
            <w:rtl w:val="0"/>
            <w:lang w:val="en-US"/>
          </w:rPr>
          <w:t xml:space="preserve"> an essential </w:t>
        </w:r>
      </w:ins>
      <w:del w:id="59" w:date="2015-04-07T12:30:00Z" w:author="Macaulay Honors College">
        <w:r>
          <w:rPr>
            <w:rFonts w:ascii="Trebuchet MS"/>
            <w:sz w:val="24"/>
            <w:szCs w:val="24"/>
            <w:rtl w:val="0"/>
            <w:lang w:val="en-US"/>
          </w:rPr>
          <w:delText xml:space="preserve"> is a requisite </w:delText>
        </w:r>
      </w:del>
      <w:r>
        <w:rPr>
          <w:rFonts w:ascii="Trebuchet MS"/>
          <w:sz w:val="24"/>
          <w:szCs w:val="24"/>
          <w:rtl w:val="0"/>
          <w:lang w:val="nl-NL"/>
        </w:rPr>
        <w:t>tool</w:t>
      </w:r>
      <w:del w:id="60" w:date="2015-04-07T12:31:00Z" w:author="Macaulay Honors College">
        <w:r>
          <w:rPr>
            <w:rFonts w:ascii="Trebuchet MS"/>
            <w:sz w:val="24"/>
            <w:szCs w:val="24"/>
            <w:rtl w:val="0"/>
          </w:rPr>
          <w:delText>s</w:delText>
        </w:r>
      </w:del>
      <w:r>
        <w:rPr>
          <w:rFonts w:ascii="Trebuchet MS"/>
          <w:sz w:val="24"/>
          <w:szCs w:val="24"/>
          <w:rtl w:val="0"/>
          <w:lang w:val="en-US"/>
        </w:rPr>
        <w:t xml:space="preserve"> in electronics projects.</w:t>
      </w:r>
    </w:p>
    <w:p>
      <w:pPr>
        <w:pStyle w:val="Body"/>
        <w:ind w:firstLine="360"/>
        <w:rPr>
          <w:sz w:val="24"/>
          <w:szCs w:val="24"/>
        </w:rPr>
      </w:pPr>
      <w:r>
        <w:rPr>
          <w:sz w:val="24"/>
          <w:szCs w:val="24"/>
          <w:rtl w:val="0"/>
        </w:rPr>
        <w:drawing>
          <wp:inline distT="0" distB="0" distL="0" distR="0">
            <wp:extent cx="3324225" cy="1330843"/>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8">
                      <a:extLst/>
                    </a:blip>
                    <a:stretch>
                      <a:fillRect/>
                    </a:stretch>
                  </pic:blipFill>
                  <pic:spPr>
                    <a:xfrm>
                      <a:off x="0" y="0"/>
                      <a:ext cx="3324225" cy="1330843"/>
                    </a:xfrm>
                    <a:prstGeom prst="rect">
                      <a:avLst/>
                    </a:prstGeom>
                    <a:ln w="12700" cap="flat">
                      <a:noFill/>
                      <a:miter lim="400000"/>
                    </a:ln>
                    <a:effectLst/>
                  </pic:spPr>
                </pic:pic>
              </a:graphicData>
            </a:graphic>
          </wp:inline>
        </w:drawing>
      </w:r>
    </w:p>
    <w:p>
      <w:pPr>
        <w:pStyle w:val="Body"/>
        <w:widowControl w:val="1"/>
        <w:jc w:val="left"/>
      </w:pPr>
      <w:ins w:id="61" w:date="2015-04-07T14:49:00Z" w:author="Macaulay Honors College">
        <w:r>
          <w:rPr>
            <w:sz w:val="24"/>
            <w:szCs w:val="24"/>
            <w:rtl w:val="0"/>
          </w:rPr>
          <w:br w:type="page"/>
        </w:r>
      </w:ins>
    </w:p>
    <w:p>
      <w:pPr>
        <w:pStyle w:val="Body"/>
        <w:widowControl w:val="1"/>
        <w:jc w:val="left"/>
        <w:rPr>
          <w:ins w:id="62" w:date="2015-04-07T14:49:00Z" w:author="Macaulay Honors College"/>
          <w:sz w:val="24"/>
          <w:szCs w:val="24"/>
        </w:rPr>
      </w:pPr>
    </w:p>
    <w:p>
      <w:pPr>
        <w:pStyle w:val="Body"/>
        <w:ind w:firstLine="360"/>
        <w:rPr>
          <w:sz w:val="24"/>
          <w:szCs w:val="24"/>
        </w:rPr>
      </w:pPr>
    </w:p>
    <w:p>
      <w:pPr>
        <w:pStyle w:val="List Paragraph"/>
        <w:numPr>
          <w:ilvl w:val="0"/>
          <w:numId w:val="15"/>
        </w:numPr>
        <w:tabs>
          <w:tab w:val="num" w:pos="368"/>
          <w:tab w:val="clear" w:pos="420"/>
        </w:tabs>
        <w:bidi w:val="0"/>
        <w:ind w:left="368" w:right="0" w:hanging="368"/>
        <w:jc w:val="both"/>
        <w:rPr>
          <w:rFonts w:ascii="Trebuchet MS" w:cs="Trebuchet MS" w:hAnsi="Trebuchet MS" w:eastAsia="Trebuchet MS"/>
          <w:b w:val="1"/>
          <w:bCs w:val="1"/>
          <w:position w:val="0"/>
          <w:sz w:val="21"/>
          <w:szCs w:val="21"/>
          <w:rtl w:val="0"/>
        </w:rPr>
      </w:pPr>
      <w:r>
        <w:rPr>
          <w:rFonts w:eastAsia="Arial Unicode MS" w:hint="eastAsia"/>
          <w:b w:val="0"/>
          <w:bCs w:val="0"/>
          <w:sz w:val="24"/>
          <w:szCs w:val="24"/>
          <w:rtl w:val="0"/>
          <w:lang w:val="en-US" w:eastAsia="zh-TW"/>
        </w:rPr>
        <w:t>剥线钳</w:t>
      </w:r>
    </w:p>
    <w:p>
      <w:pPr>
        <w:pStyle w:val="List Paragraph"/>
        <w:numPr>
          <w:ilvl w:val="0"/>
          <w:numId w:val="16"/>
        </w:numPr>
        <w:tabs>
          <w:tab w:val="num" w:pos="368"/>
          <w:tab w:val="clear" w:pos="420"/>
        </w:tabs>
        <w:bidi w:val="0"/>
        <w:ind w:left="368" w:right="0" w:hanging="368"/>
        <w:jc w:val="both"/>
        <w:rPr>
          <w:rFonts w:ascii="Trebuchet MS" w:cs="Trebuchet MS" w:hAnsi="Trebuchet MS" w:eastAsia="Trebuchet MS"/>
          <w:b w:val="1"/>
          <w:bCs w:val="1"/>
          <w:position w:val="0"/>
          <w:sz w:val="21"/>
          <w:szCs w:val="21"/>
          <w:rtl w:val="0"/>
        </w:rPr>
      </w:pPr>
      <w:r>
        <w:rPr>
          <w:rFonts w:ascii="Calibri" w:cs="Calibri" w:hAnsi="Calibri" w:eastAsia="Calibri"/>
          <w:b w:val="1"/>
          <w:bCs w:val="1"/>
          <w:sz w:val="24"/>
          <w:szCs w:val="24"/>
          <w:rtl w:val="0"/>
          <w:lang w:val="en-US"/>
        </w:rPr>
        <w:t>Wire Stripper</w:t>
      </w:r>
    </w:p>
    <w:p>
      <w:pPr>
        <w:pStyle w:val="Body"/>
        <w:ind w:firstLine="480"/>
        <w:rPr>
          <w:sz w:val="24"/>
          <w:szCs w:val="24"/>
        </w:rPr>
      </w:pPr>
      <w:r>
        <w:rPr>
          <w:rFonts w:eastAsia="Arial Unicode MS" w:hint="eastAsia"/>
          <w:sz w:val="24"/>
          <w:szCs w:val="24"/>
          <w:rtl w:val="0"/>
          <w:lang w:val="zh-TW" w:eastAsia="zh-TW"/>
        </w:rPr>
        <w:t>所谓剥线钳，就是用来剥线的。如果没有的话，也没关系，可以用剪刀替代。只需要减掉外面一层皮，露出里面的导线，便于焊接。</w:t>
      </w:r>
    </w:p>
    <w:p>
      <w:pPr>
        <w:pStyle w:val="Body"/>
        <w:ind w:firstLine="480"/>
        <w:rPr>
          <w:sz w:val="24"/>
          <w:szCs w:val="24"/>
        </w:rPr>
      </w:pPr>
      <w:ins w:id="63" w:date="2015-04-07T14:46:00Z" w:author="Macaulay Honors College">
        <w:r>
          <w:rPr>
            <w:rFonts w:ascii="Trebuchet MS"/>
            <w:sz w:val="24"/>
            <w:szCs w:val="24"/>
            <w:rtl w:val="0"/>
          </w:rPr>
          <w:t xml:space="preserve">A </w:t>
        </w:r>
      </w:ins>
      <w:del w:id="64" w:date="2015-04-07T14:45:00Z" w:author="Macaulay Honors College">
        <w:r>
          <w:rPr>
            <w:rFonts w:ascii="Trebuchet MS"/>
            <w:sz w:val="24"/>
            <w:szCs w:val="24"/>
            <w:rtl w:val="0"/>
          </w:rPr>
          <w:delText xml:space="preserve">A </w:delText>
        </w:r>
      </w:del>
      <w:ins w:id="65" w:date="2015-04-07T14:45:00Z" w:author="Macaulay Honors College">
        <w:r>
          <w:rPr>
            <w:rFonts w:ascii="Trebuchet MS"/>
            <w:sz w:val="24"/>
            <w:szCs w:val="24"/>
            <w:rtl w:val="0"/>
          </w:rPr>
          <w:t>w</w:t>
        </w:r>
      </w:ins>
      <w:del w:id="66" w:date="2015-04-07T14:45:00Z" w:author="Macaulay Honors College">
        <w:r>
          <w:rPr>
            <w:rFonts w:ascii="Trebuchet MS"/>
            <w:sz w:val="24"/>
            <w:szCs w:val="24"/>
            <w:rtl w:val="0"/>
          </w:rPr>
          <w:delText>w</w:delText>
        </w:r>
      </w:del>
      <w:r>
        <w:rPr>
          <w:rFonts w:ascii="Trebuchet MS"/>
          <w:sz w:val="24"/>
          <w:szCs w:val="24"/>
          <w:rtl w:val="0"/>
        </w:rPr>
        <w:t>ire strip</w:t>
      </w:r>
      <w:ins w:id="67" w:date="2015-04-07T13:56:00Z" w:author="Macaulay Honors College">
        <w:r>
          <w:rPr>
            <w:rFonts w:ascii="Trebuchet MS"/>
            <w:sz w:val="24"/>
            <w:szCs w:val="24"/>
            <w:rtl w:val="0"/>
          </w:rPr>
          <w:t>p</w:t>
        </w:r>
      </w:ins>
      <w:r>
        <w:rPr>
          <w:rFonts w:ascii="Trebuchet MS"/>
          <w:sz w:val="24"/>
          <w:szCs w:val="24"/>
          <w:rtl w:val="0"/>
        </w:rPr>
        <w:t>er</w:t>
      </w:r>
      <w:ins w:id="68" w:date="2015-04-07T14:45:00Z" w:author="Macaulay Honors College">
        <w:r>
          <w:rPr>
            <w:rFonts w:ascii="Trebuchet MS"/>
            <w:sz w:val="24"/>
            <w:szCs w:val="24"/>
            <w:rtl w:val="0"/>
          </w:rPr>
          <w:t xml:space="preserve"> is</w:t>
        </w:r>
      </w:ins>
      <w:del w:id="69" w:date="2015-04-07T14:47:00Z" w:author="Macaulay Honors College">
        <w:r>
          <w:rPr>
            <w:rFonts w:ascii="Trebuchet MS"/>
            <w:sz w:val="24"/>
            <w:szCs w:val="24"/>
            <w:rtl w:val="0"/>
          </w:rPr>
          <w:delText xml:space="preserve"> </w:delText>
        </w:r>
      </w:del>
      <w:del w:id="70" w:date="2015-04-07T14:45:00Z" w:author="Macaulay Honors College">
        <w:r>
          <w:rPr>
            <w:rFonts w:ascii="Trebuchet MS"/>
            <w:sz w:val="24"/>
            <w:szCs w:val="24"/>
            <w:rtl w:val="0"/>
          </w:rPr>
          <w:delText>is</w:delText>
        </w:r>
      </w:del>
      <w:r>
        <w:rPr>
          <w:rFonts w:ascii="Trebuchet MS"/>
          <w:sz w:val="24"/>
          <w:szCs w:val="24"/>
          <w:rtl w:val="0"/>
          <w:lang w:val="en-US"/>
        </w:rPr>
        <w:t xml:space="preserve"> a hand-held </w:t>
      </w:r>
      <w:ins w:id="71" w:date="2015-04-07T14:45:00Z" w:author="Macaulay Honors College">
        <w:r>
          <w:rPr>
            <w:rFonts w:ascii="Trebuchet MS"/>
            <w:sz w:val="24"/>
            <w:szCs w:val="24"/>
            <w:rtl w:val="0"/>
            <w:lang w:val="nl-NL"/>
          </w:rPr>
          <w:t>tool</w:t>
        </w:r>
      </w:ins>
      <w:del w:id="72" w:date="2015-04-07T14:45:00Z" w:author="Macaulay Honors College">
        <w:r>
          <w:rPr>
            <w:rFonts w:ascii="Trebuchet MS"/>
            <w:sz w:val="24"/>
            <w:szCs w:val="24"/>
            <w:rtl w:val="0"/>
          </w:rPr>
          <w:delText>device</w:delText>
        </w:r>
      </w:del>
      <w:r>
        <w:rPr>
          <w:rFonts w:ascii="Trebuchet MS"/>
          <w:sz w:val="24"/>
          <w:szCs w:val="24"/>
          <w:rtl w:val="0"/>
          <w:lang w:val="en-US"/>
        </w:rPr>
        <w:t xml:space="preserve"> used to strip the electrical insulation off </w:t>
      </w:r>
      <w:ins w:id="73" w:date="2015-04-07T14:46:00Z" w:author="Macaulay Honors College">
        <w:r>
          <w:rPr>
            <w:rFonts w:ascii="Trebuchet MS"/>
            <w:sz w:val="24"/>
            <w:szCs w:val="24"/>
            <w:rtl w:val="0"/>
            <w:lang w:val="en-US"/>
          </w:rPr>
          <w:t>of</w:t>
        </w:r>
      </w:ins>
      <w:del w:id="74" w:date="2015-04-07T14:46:00Z" w:author="Macaulay Honors College">
        <w:r>
          <w:rPr>
            <w:rFonts w:ascii="Trebuchet MS"/>
            <w:sz w:val="24"/>
            <w:szCs w:val="24"/>
            <w:rtl w:val="0"/>
            <w:lang w:val="en-US"/>
          </w:rPr>
          <w:delText>the</w:delText>
        </w:r>
      </w:del>
      <w:r>
        <w:rPr>
          <w:rFonts w:ascii="Trebuchet MS"/>
          <w:sz w:val="24"/>
          <w:szCs w:val="24"/>
          <w:rtl w:val="0"/>
        </w:rPr>
        <w:t xml:space="preserve"> </w:t>
      </w:r>
      <w:del w:id="75" w:date="2015-04-07T14:46:00Z" w:author="Macaulay Honors College">
        <w:r>
          <w:rPr>
            <w:rFonts w:ascii="Trebuchet MS"/>
            <w:sz w:val="24"/>
            <w:szCs w:val="24"/>
            <w:rtl w:val="0"/>
            <w:lang w:val="en-US"/>
          </w:rPr>
          <w:delText xml:space="preserve">electric </w:delText>
        </w:r>
      </w:del>
      <w:r>
        <w:rPr>
          <w:rFonts w:ascii="Trebuchet MS"/>
          <w:sz w:val="24"/>
          <w:szCs w:val="24"/>
          <w:rtl w:val="0"/>
          <w:lang w:val="de-DE"/>
        </w:rPr>
        <w:t xml:space="preserve">wires. </w:t>
      </w:r>
      <w:del w:id="76" w:date="2015-04-07T14:44:00Z" w:author="Macaulay Honors College">
        <w:r>
          <w:rPr>
            <w:rFonts w:ascii="Trebuchet MS"/>
            <w:sz w:val="24"/>
            <w:szCs w:val="24"/>
            <w:rtl w:val="0"/>
            <w:lang w:val="en-US"/>
          </w:rPr>
          <w:delText>You may also replace it with a scissor</w:delText>
        </w:r>
      </w:del>
      <w:ins w:id="77" w:date="2015-04-07T14:50:00Z" w:author="Macaulay Honors College">
        <w:r>
          <w:rPr>
            <w:rFonts w:ascii="Trebuchet MS"/>
            <w:sz w:val="24"/>
            <w:szCs w:val="24"/>
            <w:rtl w:val="0"/>
            <w:lang w:val="de-DE"/>
          </w:rPr>
          <w:t>The wire stripper</w:t>
        </w:r>
      </w:ins>
      <w:ins w:id="78" w:date="2015-04-07T14:44:00Z" w:author="Macaulay Honors College">
        <w:r>
          <w:rPr>
            <w:rFonts w:ascii="Trebuchet MS"/>
            <w:sz w:val="24"/>
            <w:szCs w:val="24"/>
            <w:rtl w:val="0"/>
            <w:lang w:val="en-US"/>
          </w:rPr>
          <w:t xml:space="preserve"> can also be replaced with scissors</w:t>
        </w:r>
      </w:ins>
      <w:ins w:id="79" w:date="2015-04-07T14:45:00Z" w:author="Macaulay Honors College">
        <w:r>
          <w:rPr>
            <w:rFonts w:ascii="Trebuchet MS"/>
            <w:sz w:val="24"/>
            <w:szCs w:val="24"/>
            <w:rtl w:val="0"/>
            <w:lang w:val="en-US"/>
          </w:rPr>
          <w:t xml:space="preserve"> if needed</w:t>
        </w:r>
      </w:ins>
      <w:r>
        <w:rPr>
          <w:rFonts w:ascii="Trebuchet MS"/>
          <w:sz w:val="24"/>
          <w:szCs w:val="24"/>
          <w:rtl w:val="0"/>
        </w:rPr>
        <w:t>.</w:t>
      </w:r>
      <w:ins w:id="80" w:date="2015-04-07T14:45:00Z" w:author="Macaulay Honors College">
        <w:r>
          <w:rPr>
            <w:rFonts w:ascii="Trebuchet MS"/>
            <w:sz w:val="24"/>
            <w:szCs w:val="24"/>
            <w:rtl w:val="0"/>
            <w:lang w:val="en-US"/>
          </w:rPr>
          <w:t xml:space="preserve"> When using this tool, </w:t>
        </w:r>
      </w:ins>
      <w:ins w:id="81" w:date="2015-04-07T14:47:00Z" w:author="Macaulay Honors College">
        <w:r>
          <w:rPr>
            <w:rFonts w:ascii="Trebuchet MS"/>
            <w:sz w:val="24"/>
            <w:szCs w:val="24"/>
            <w:rtl w:val="0"/>
            <w:lang w:val="en-US"/>
          </w:rPr>
          <w:t>only the first layer of insulation needs to be stripped, exposing the lead wire inside. This helps make the soldering process easier.</w:t>
        </w:r>
      </w:ins>
    </w:p>
    <w:p>
      <w:pPr>
        <w:pStyle w:val="Body"/>
        <w:ind w:firstLine="480"/>
        <w:rPr>
          <w:sz w:val="24"/>
          <w:szCs w:val="24"/>
        </w:rPr>
      </w:pPr>
    </w:p>
    <w:p>
      <w:pPr>
        <w:pStyle w:val="List Paragraph"/>
        <w:ind w:left="420" w:firstLine="0"/>
        <w:rPr>
          <w:rFonts w:ascii="Calibri" w:cs="Calibri" w:hAnsi="Calibri" w:eastAsia="Calibri"/>
          <w:b w:val="1"/>
          <w:bCs w:val="1"/>
          <w:sz w:val="24"/>
          <w:szCs w:val="24"/>
        </w:rPr>
      </w:pPr>
    </w:p>
    <w:p>
      <w:pPr>
        <w:pStyle w:val="List Paragraph"/>
        <w:ind w:left="420" w:firstLine="0"/>
        <w:sectPr>
          <w:headerReference w:type="default" r:id="rId9"/>
          <w:footerReference w:type="default" r:id="rId10"/>
          <w:pgSz w:w="11900" w:h="16840" w:orient="portrait"/>
          <w:pgMar w:top="1440" w:right="1800" w:bottom="1440" w:left="1800" w:header="720" w:footer="720"/>
          <w:bidi w:val="0"/>
        </w:sectPr>
      </w:pPr>
      <w:r>
        <w:rPr>
          <w:sz w:val="24"/>
          <w:szCs w:val="24"/>
          <w:rtl w:val="0"/>
        </w:rPr>
        <w:drawing>
          <wp:inline distT="0" distB="0" distL="0" distR="0">
            <wp:extent cx="3729010" cy="206692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1">
                      <a:extLst/>
                    </a:blip>
                    <a:stretch>
                      <a:fillRect/>
                    </a:stretch>
                  </pic:blipFill>
                  <pic:spPr>
                    <a:xfrm>
                      <a:off x="0" y="0"/>
                      <a:ext cx="3729010" cy="2066925"/>
                    </a:xfrm>
                    <a:prstGeom prst="rect">
                      <a:avLst/>
                    </a:prstGeom>
                    <a:ln w="12700" cap="flat">
                      <a:noFill/>
                      <a:miter lim="400000"/>
                    </a:ln>
                    <a:effectLst/>
                  </pic:spPr>
                </pic:pic>
              </a:graphicData>
            </a:graphic>
          </wp:inline>
        </w:drawing>
      </w:r>
    </w:p>
    <w:p>
      <w:pPr>
        <w:pStyle w:val="Body"/>
        <w:rPr>
          <w:rFonts w:ascii="Calibri" w:cs="Calibri" w:hAnsi="Calibri" w:eastAsia="Calibri"/>
          <w:b w:val="1"/>
          <w:bCs w:val="1"/>
          <w:sz w:val="24"/>
          <w:szCs w:val="24"/>
        </w:rPr>
      </w:pPr>
      <w:bookmarkStart w:name="OLE_LINK1" w:id="82"/>
      <w:r>
        <w:rPr>
          <w:rFonts w:eastAsia="Arial Unicode MS" w:hint="eastAsia"/>
          <w:sz w:val="24"/>
          <w:szCs w:val="24"/>
          <w:rtl w:val="0"/>
          <w:lang w:val="zh-TW" w:eastAsia="zh-TW"/>
        </w:rPr>
        <w:t>硬件材料</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lang w:val="nl-NL"/>
        </w:rPr>
        <w:t>Hardware P</w:t>
      </w:r>
      <w:ins w:id="83" w:date="2015-04-07T15:00:00Z" w:author="Macaulay Honors College">
        <w:r>
          <w:rPr>
            <w:rFonts w:ascii="Calibri" w:cs="Calibri" w:hAnsi="Calibri" w:eastAsia="Calibri"/>
            <w:b w:val="1"/>
            <w:bCs w:val="1"/>
            <w:sz w:val="24"/>
            <w:szCs w:val="24"/>
            <w:rtl w:val="0"/>
          </w:rPr>
          <w:t>arts</w:t>
        </w:r>
      </w:ins>
      <w:del w:id="84" w:date="2015-04-07T15:00:00Z" w:author="Macaulay Honors College">
        <w:r>
          <w:rPr>
            <w:rFonts w:ascii="Calibri" w:cs="Calibri" w:hAnsi="Calibri" w:eastAsia="Calibri"/>
            <w:b w:val="1"/>
            <w:bCs w:val="1"/>
            <w:sz w:val="24"/>
            <w:szCs w:val="24"/>
            <w:rtl w:val="0"/>
          </w:rPr>
          <w:delText>ieces</w:delText>
        </w:r>
      </w:del>
      <w:bookmarkEnd w:id="82"/>
    </w:p>
    <w:p>
      <w:pPr>
        <w:pStyle w:val="List Paragraph"/>
        <w:numPr>
          <w:ilvl w:val="0"/>
          <w:numId w:val="19"/>
        </w:numPr>
        <w:tabs>
          <w:tab w:val="num" w:pos="368"/>
          <w:tab w:val="clear" w:pos="420"/>
        </w:tabs>
        <w:ind w:left="368" w:hanging="368"/>
        <w:rPr>
          <w:position w:val="0"/>
          <w:sz w:val="21"/>
          <w:szCs w:val="21"/>
        </w:rPr>
      </w:pPr>
      <w:r>
        <w:rPr>
          <w:rFonts w:eastAsia="Arial Unicode MS" w:hint="eastAsia"/>
          <w:sz w:val="24"/>
          <w:szCs w:val="24"/>
          <w:rtl w:val="0"/>
          <w:lang w:val="zh-TW" w:eastAsia="zh-TW"/>
        </w:rPr>
        <w:t>海盗船移动平台</w:t>
      </w:r>
      <w:r>
        <w:rPr>
          <w:rFonts w:hAnsi="Trebuchet MS" w:hint="default"/>
          <w:sz w:val="24"/>
          <w:szCs w:val="24"/>
          <w:rtl w:val="0"/>
          <w:lang w:val="en-US"/>
        </w:rPr>
        <w:t xml:space="preserve"> × </w:t>
      </w:r>
      <w:r>
        <w:rPr>
          <w:rFonts w:ascii="Trebuchet MS"/>
          <w:sz w:val="24"/>
          <w:szCs w:val="24"/>
          <w:rtl w:val="0"/>
          <w:lang w:val="en-US"/>
        </w:rPr>
        <w:t xml:space="preserve">1 </w:t>
      </w:r>
    </w:p>
    <w:p>
      <w:pPr>
        <w:pStyle w:val="List Paragraph"/>
        <w:numPr>
          <w:ilvl w:val="0"/>
          <w:numId w:val="20"/>
        </w:numPr>
        <w:tabs>
          <w:tab w:val="num" w:pos="368"/>
          <w:tab w:val="clear" w:pos="420"/>
        </w:tabs>
        <w:ind w:left="368" w:hanging="368"/>
        <w:rPr>
          <w:position w:val="0"/>
          <w:sz w:val="21"/>
          <w:szCs w:val="21"/>
        </w:rPr>
      </w:pPr>
      <w:r>
        <w:rPr>
          <w:rFonts w:ascii="Trebuchet MS"/>
          <w:sz w:val="24"/>
          <w:szCs w:val="24"/>
          <w:rtl w:val="0"/>
          <w:lang w:val="en-US"/>
        </w:rPr>
        <w:t xml:space="preserve">Car Base </w:t>
      </w:r>
      <w:r>
        <w:rPr>
          <w:rFonts w:hAnsi="Trebuchet MS" w:hint="default"/>
          <w:sz w:val="24"/>
          <w:szCs w:val="24"/>
          <w:rtl w:val="0"/>
          <w:lang w:val="en-US"/>
        </w:rPr>
        <w:t xml:space="preserve">× </w:t>
      </w:r>
      <w:r>
        <w:rPr>
          <w:rFonts w:ascii="Trebuchet MS"/>
          <w:sz w:val="24"/>
          <w:szCs w:val="24"/>
          <w:rtl w:val="0"/>
          <w:lang w:val="en-US"/>
        </w:rPr>
        <w:t>1</w:t>
      </w:r>
    </w:p>
    <w:p>
      <w:pPr>
        <w:pStyle w:val="List Paragraph"/>
        <w:ind w:left="420" w:firstLine="0"/>
        <w:rPr>
          <w:sz w:val="24"/>
          <w:szCs w:val="24"/>
        </w:rPr>
      </w:pPr>
    </w:p>
    <w:p>
      <w:pPr>
        <w:pStyle w:val="List Paragraph"/>
        <w:ind w:left="420" w:firstLine="0"/>
        <w:rPr>
          <w:rFonts w:ascii="Calibri" w:cs="Calibri" w:hAnsi="Calibri" w:eastAsia="Calibri"/>
          <w:b w:val="1"/>
          <w:bCs w:val="1"/>
          <w:sz w:val="24"/>
          <w:szCs w:val="24"/>
        </w:rPr>
      </w:pPr>
      <w:r>
        <w:rPr>
          <w:rFonts w:ascii="Calibri" w:cs="Calibri" w:hAnsi="Calibri" w:eastAsia="Calibri"/>
          <w:b w:val="1"/>
          <w:bCs w:val="1"/>
          <w:sz w:val="24"/>
          <w:szCs w:val="24"/>
          <w:rtl w:val="0"/>
          <w:lang w:val="en-US"/>
        </w:rPr>
        <w:t xml:space="preserve"> </w:t>
      </w:r>
      <w:r>
        <w:rPr>
          <w:sz w:val="24"/>
          <w:szCs w:val="24"/>
          <w:rtl w:val="0"/>
        </w:rPr>
        <w:drawing>
          <wp:inline distT="0" distB="0" distL="0" distR="0">
            <wp:extent cx="2838893" cy="254069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2">
                      <a:extLst/>
                    </a:blip>
                    <a:stretch>
                      <a:fillRect/>
                    </a:stretch>
                  </pic:blipFill>
                  <pic:spPr>
                    <a:xfrm>
                      <a:off x="0" y="0"/>
                      <a:ext cx="2838893" cy="2540690"/>
                    </a:xfrm>
                    <a:prstGeom prst="rect">
                      <a:avLst/>
                    </a:prstGeom>
                    <a:ln w="12700" cap="flat">
                      <a:noFill/>
                      <a:miter lim="400000"/>
                    </a:ln>
                    <a:effectLst/>
                  </pic:spPr>
                </pic:pic>
              </a:graphicData>
            </a:graphic>
          </wp:inline>
        </w:drawing>
      </w:r>
    </w:p>
    <w:p>
      <w:pPr>
        <w:pStyle w:val="List Paragraph"/>
        <w:numPr>
          <w:ilvl w:val="0"/>
          <w:numId w:val="21"/>
        </w:numPr>
        <w:tabs>
          <w:tab w:val="num" w:pos="368"/>
          <w:tab w:val="clear" w:pos="420"/>
        </w:tabs>
        <w:ind w:left="368" w:hanging="368"/>
        <w:rPr>
          <w:position w:val="0"/>
          <w:sz w:val="21"/>
          <w:szCs w:val="21"/>
        </w:rPr>
      </w:pPr>
      <w:r>
        <w:rPr>
          <w:rFonts w:ascii="Trebuchet MS"/>
          <w:sz w:val="24"/>
          <w:szCs w:val="24"/>
          <w:rtl w:val="0"/>
          <w:lang w:val="en-US"/>
        </w:rPr>
        <w:t xml:space="preserve">Romeo BLE </w:t>
      </w:r>
      <w:r>
        <w:rPr>
          <w:rFonts w:eastAsia="Arial Unicode MS" w:hint="eastAsia"/>
          <w:sz w:val="24"/>
          <w:szCs w:val="24"/>
          <w:rtl w:val="0"/>
          <w:lang w:val="zh-TW" w:eastAsia="zh-TW"/>
        </w:rPr>
        <w:t>控制器</w:t>
      </w:r>
      <w:r>
        <w:rPr>
          <w:rFonts w:hAnsi="Trebuchet MS" w:hint="default"/>
          <w:sz w:val="24"/>
          <w:szCs w:val="24"/>
          <w:rtl w:val="0"/>
          <w:lang w:val="en-US"/>
        </w:rPr>
        <w:t xml:space="preserve"> × </w:t>
      </w:r>
      <w:r>
        <w:rPr>
          <w:rFonts w:ascii="Trebuchet MS"/>
          <w:sz w:val="24"/>
          <w:szCs w:val="24"/>
          <w:rtl w:val="0"/>
          <w:lang w:val="en-US"/>
        </w:rPr>
        <w:t>1</w:t>
      </w:r>
    </w:p>
    <w:p>
      <w:pPr>
        <w:pStyle w:val="List Paragraph"/>
        <w:numPr>
          <w:ilvl w:val="0"/>
          <w:numId w:val="22"/>
        </w:numPr>
        <w:tabs>
          <w:tab w:val="num" w:pos="368"/>
          <w:tab w:val="clear" w:pos="420"/>
        </w:tabs>
        <w:ind w:left="368" w:hanging="368"/>
        <w:rPr>
          <w:position w:val="0"/>
          <w:sz w:val="21"/>
          <w:szCs w:val="21"/>
        </w:rPr>
      </w:pPr>
      <w:r>
        <w:rPr>
          <w:rFonts w:ascii="Trebuchet MS"/>
          <w:sz w:val="24"/>
          <w:szCs w:val="24"/>
          <w:rtl w:val="0"/>
          <w:lang w:val="en-US"/>
        </w:rPr>
        <w:t xml:space="preserve">Romeo BLE controller </w:t>
      </w:r>
      <w:r>
        <w:rPr>
          <w:rFonts w:hAnsi="Trebuchet MS" w:hint="default"/>
          <w:sz w:val="24"/>
          <w:szCs w:val="24"/>
          <w:rtl w:val="0"/>
          <w:lang w:val="en-US"/>
        </w:rPr>
        <w:t xml:space="preserve">× </w:t>
      </w:r>
      <w:r>
        <w:rPr>
          <w:rFonts w:ascii="Trebuchet MS"/>
          <w:sz w:val="24"/>
          <w:szCs w:val="24"/>
          <w:rtl w:val="0"/>
          <w:lang w:val="en-US"/>
        </w:rPr>
        <w:t>1</w:t>
      </w:r>
    </w:p>
    <w:p>
      <w:pPr>
        <w:pStyle w:val="Body"/>
        <w:jc w:val="left"/>
        <w:rPr>
          <w:rFonts w:ascii="Calibri" w:cs="Calibri" w:hAnsi="Calibri" w:eastAsia="Calibri"/>
          <w:b w:val="1"/>
          <w:bCs w:val="1"/>
          <w:sz w:val="24"/>
          <w:szCs w:val="24"/>
        </w:rPr>
      </w:pPr>
      <w:r>
        <w:rPr>
          <w:sz w:val="24"/>
          <w:szCs w:val="24"/>
          <w:rtl w:val="0"/>
        </w:rPr>
        <w:drawing>
          <wp:inline distT="0" distB="0" distL="0" distR="0">
            <wp:extent cx="2544866" cy="2200940"/>
            <wp:effectExtent l="0" t="0" r="0" b="0"/>
            <wp:docPr id="1073741830" name="officeArt object" descr="D:\01 -Work\08 - 移动机器人导购系统\连线图\元件\DFR0305.png"/>
            <wp:cNvGraphicFramePr/>
            <a:graphic xmlns:a="http://schemas.openxmlformats.org/drawingml/2006/main">
              <a:graphicData uri="http://schemas.openxmlformats.org/drawingml/2006/picture">
                <pic:pic xmlns:pic="http://schemas.openxmlformats.org/drawingml/2006/picture">
                  <pic:nvPicPr>
                    <pic:cNvPr id="1073741830" name="image6.png" descr="D:\01 -Work\08 - 移动机器人导购系统\连线图\元件\DFR0305.png"/>
                    <pic:cNvPicPr/>
                  </pic:nvPicPr>
                  <pic:blipFill>
                    <a:blip r:embed="rId13">
                      <a:extLst/>
                    </a:blip>
                    <a:stretch>
                      <a:fillRect/>
                    </a:stretch>
                  </pic:blipFill>
                  <pic:spPr>
                    <a:xfrm>
                      <a:off x="0" y="0"/>
                      <a:ext cx="2544866" cy="2200940"/>
                    </a:xfrm>
                    <a:prstGeom prst="rect">
                      <a:avLst/>
                    </a:prstGeom>
                    <a:ln w="12700" cap="flat">
                      <a:noFill/>
                      <a:miter lim="400000"/>
                    </a:ln>
                    <a:effectLst/>
                  </pic:spPr>
                </pic:pic>
              </a:graphicData>
            </a:graphic>
          </wp:inline>
        </w:drawing>
      </w:r>
    </w:p>
    <w:p>
      <w:pPr>
        <w:pStyle w:val="List Paragraph"/>
        <w:numPr>
          <w:ilvl w:val="0"/>
          <w:numId w:val="23"/>
        </w:numPr>
        <w:tabs>
          <w:tab w:val="num" w:pos="368"/>
          <w:tab w:val="clear" w:pos="420"/>
        </w:tabs>
        <w:ind w:left="368" w:hanging="368"/>
        <w:rPr>
          <w:position w:val="0"/>
          <w:sz w:val="21"/>
          <w:szCs w:val="21"/>
        </w:rPr>
      </w:pPr>
      <w:r>
        <w:rPr>
          <w:rFonts w:ascii="Trebuchet MS"/>
          <w:sz w:val="24"/>
          <w:szCs w:val="24"/>
          <w:rtl w:val="0"/>
          <w:lang w:val="en-US"/>
        </w:rPr>
        <w:t>Micro USB</w:t>
      </w:r>
      <w:r>
        <w:rPr>
          <w:rFonts w:eastAsia="Arial Unicode MS" w:hint="eastAsia"/>
          <w:sz w:val="24"/>
          <w:szCs w:val="24"/>
          <w:rtl w:val="0"/>
          <w:lang w:val="zh-TW" w:eastAsia="zh-TW"/>
        </w:rPr>
        <w:t>数据线</w:t>
      </w:r>
      <w:r>
        <w:rPr>
          <w:rFonts w:hAnsi="Trebuchet MS" w:hint="default"/>
          <w:sz w:val="24"/>
          <w:szCs w:val="24"/>
          <w:rtl w:val="0"/>
          <w:lang w:val="en-US"/>
        </w:rPr>
        <w:t xml:space="preserve"> × </w:t>
      </w:r>
      <w:r>
        <w:rPr>
          <w:rFonts w:ascii="Trebuchet MS"/>
          <w:sz w:val="24"/>
          <w:szCs w:val="24"/>
          <w:rtl w:val="0"/>
          <w:lang w:val="en-US"/>
        </w:rPr>
        <w:t>1</w:t>
      </w:r>
    </w:p>
    <w:p>
      <w:pPr>
        <w:pStyle w:val="List Paragraph"/>
        <w:numPr>
          <w:ilvl w:val="0"/>
          <w:numId w:val="24"/>
        </w:numPr>
        <w:tabs>
          <w:tab w:val="num" w:pos="368"/>
          <w:tab w:val="clear" w:pos="420"/>
        </w:tabs>
        <w:ind w:left="368" w:hanging="368"/>
        <w:rPr>
          <w:position w:val="0"/>
          <w:sz w:val="21"/>
          <w:szCs w:val="21"/>
        </w:rPr>
      </w:pPr>
      <w:r>
        <w:rPr>
          <w:rFonts w:ascii="Trebuchet MS"/>
          <w:sz w:val="24"/>
          <w:szCs w:val="24"/>
          <w:rtl w:val="0"/>
          <w:lang w:val="en-US"/>
        </w:rPr>
        <w:t xml:space="preserve">Micro USB cable </w:t>
      </w:r>
      <w:r>
        <w:rPr>
          <w:rFonts w:hAnsi="Trebuchet MS" w:hint="default"/>
          <w:sz w:val="24"/>
          <w:szCs w:val="24"/>
          <w:rtl w:val="0"/>
          <w:lang w:val="en-US"/>
        </w:rPr>
        <w:t xml:space="preserve">× </w:t>
      </w:r>
      <w:r>
        <w:rPr>
          <w:rFonts w:ascii="Trebuchet MS"/>
          <w:sz w:val="24"/>
          <w:szCs w:val="24"/>
          <w:rtl w:val="0"/>
          <w:lang w:val="en-US"/>
        </w:rPr>
        <w:t>1</w:t>
      </w:r>
    </w:p>
    <w:p>
      <w:pPr>
        <w:pStyle w:val="Body"/>
        <w:rPr>
          <w:rFonts w:ascii="Calibri" w:cs="Calibri" w:hAnsi="Calibri" w:eastAsia="Calibri"/>
          <w:b w:val="1"/>
          <w:bCs w:val="1"/>
          <w:sz w:val="24"/>
          <w:szCs w:val="24"/>
        </w:rPr>
      </w:pPr>
      <w:r>
        <w:rPr>
          <w:sz w:val="24"/>
          <w:szCs w:val="24"/>
          <w:rtl w:val="0"/>
        </w:rPr>
        <w:drawing>
          <wp:inline distT="0" distB="0" distL="0" distR="0">
            <wp:extent cx="2018720" cy="247555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4">
                      <a:extLst/>
                    </a:blip>
                    <a:stretch>
                      <a:fillRect/>
                    </a:stretch>
                  </pic:blipFill>
                  <pic:spPr>
                    <a:xfrm rot="16200000">
                      <a:off x="0" y="0"/>
                      <a:ext cx="2018720" cy="2475555"/>
                    </a:xfrm>
                    <a:prstGeom prst="rect">
                      <a:avLst/>
                    </a:prstGeom>
                    <a:ln w="12700" cap="flat">
                      <a:noFill/>
                      <a:miter lim="400000"/>
                    </a:ln>
                    <a:effectLst/>
                  </pic:spPr>
                </pic:pic>
              </a:graphicData>
            </a:graphic>
          </wp:inline>
        </w:drawing>
      </w:r>
    </w:p>
    <w:p>
      <w:pPr>
        <w:pStyle w:val="Body"/>
        <w:sectPr>
          <w:pgSz w:w="11900" w:h="16840" w:orient="portrait"/>
          <w:pgMar w:top="1440" w:right="1800" w:bottom="1440" w:left="1800" w:header="720" w:footer="720"/>
          <w:bidi w:val="0"/>
        </w:sectPr>
      </w:pPr>
    </w:p>
    <w:p>
      <w:pPr>
        <w:pStyle w:val="Body"/>
        <w:rPr>
          <w:rFonts w:ascii="Calibri" w:cs="Calibri" w:hAnsi="Calibri" w:eastAsia="Calibri"/>
          <w:b w:val="1"/>
          <w:bCs w:val="1"/>
          <w:sz w:val="24"/>
          <w:szCs w:val="24"/>
        </w:rPr>
      </w:pPr>
      <w:bookmarkStart w:name="OLE_LINK22" w:id="85"/>
      <w:r>
        <w:rPr>
          <w:rFonts w:eastAsia="Arial Unicode MS" w:hint="eastAsia"/>
          <w:sz w:val="24"/>
          <w:szCs w:val="24"/>
          <w:rtl w:val="0"/>
          <w:lang w:val="zh-TW" w:eastAsia="zh-TW"/>
        </w:rPr>
        <w:t>组装步骤</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lang w:val="en-US"/>
        </w:rPr>
        <w:t>Assembly Instructions</w:t>
      </w:r>
    </w:p>
    <w:p>
      <w:pPr>
        <w:pStyle w:val="Body"/>
        <w:ind w:firstLine="480"/>
        <w:rPr>
          <w:sz w:val="24"/>
          <w:szCs w:val="24"/>
        </w:rPr>
      </w:pPr>
      <w:bookmarkStart w:name="OLE_LINK25" w:id="86"/>
      <w:r>
        <w:rPr>
          <w:rFonts w:eastAsia="Arial Unicode MS" w:hint="eastAsia"/>
          <w:sz w:val="24"/>
          <w:szCs w:val="24"/>
          <w:rtl w:val="0"/>
          <w:lang w:val="zh-TW" w:eastAsia="zh-TW"/>
        </w:rPr>
        <w:t>工具准备就绪后，我们就要开始开工了！海盗船的底盘组装非常容易，只需要按照以下步骤一步步安装就行</w:t>
      </w:r>
      <w:bookmarkEnd w:id="86"/>
      <w:bookmarkEnd w:id="85"/>
      <w:r>
        <w:rPr>
          <w:rFonts w:eastAsia="Arial Unicode MS" w:hint="eastAsia"/>
          <w:sz w:val="24"/>
          <w:szCs w:val="24"/>
          <w:rtl w:val="0"/>
          <w:lang w:val="zh-TW" w:eastAsia="zh-TW"/>
        </w:rPr>
        <w:t>了。</w:t>
      </w:r>
    </w:p>
    <w:p>
      <w:pPr>
        <w:pStyle w:val="Body"/>
        <w:ind w:firstLine="480"/>
        <w:rPr>
          <w:sz w:val="24"/>
          <w:szCs w:val="24"/>
        </w:rPr>
      </w:pPr>
      <w:del w:id="87" w:date="2015-04-07T14:52:00Z" w:author="Macaulay Honors College">
        <w:r>
          <w:rPr>
            <w:rFonts w:ascii="Trebuchet MS"/>
            <w:sz w:val="24"/>
            <w:szCs w:val="24"/>
            <w:rtl w:val="0"/>
            <w:lang w:val="en-US"/>
          </w:rPr>
          <w:delText>As we have got all the tools and hardware pieces prepared</w:delText>
        </w:r>
      </w:del>
      <w:ins w:id="88" w:date="2015-04-07T14:52:00Z" w:author="Macaulay Honors College">
        <w:r>
          <w:rPr>
            <w:rFonts w:ascii="Trebuchet MS"/>
            <w:sz w:val="24"/>
            <w:szCs w:val="24"/>
            <w:rtl w:val="0"/>
            <w:lang w:val="en-US"/>
          </w:rPr>
          <w:t>After preparing the necessary tools and hardware</w:t>
        </w:r>
      </w:ins>
      <w:ins w:id="89" w:date="2015-04-07T14:53:00Z" w:author="Macaulay Honors College">
        <w:r>
          <w:rPr>
            <w:rFonts w:ascii="Trebuchet MS"/>
            <w:sz w:val="24"/>
            <w:szCs w:val="24"/>
            <w:rtl w:val="0"/>
          </w:rPr>
          <w:t xml:space="preserve"> pieces,</w:t>
        </w:r>
      </w:ins>
      <w:del w:id="90" w:date="2015-04-07T14:53:00Z" w:author="Macaulay Honors College">
        <w:r>
          <w:rPr>
            <w:rFonts w:ascii="Trebuchet MS"/>
            <w:sz w:val="24"/>
            <w:szCs w:val="24"/>
            <w:rtl w:val="0"/>
          </w:rPr>
          <w:delText>.</w:delText>
        </w:r>
      </w:del>
      <w:ins w:id="91" w:date="2015-04-07T14:53:00Z" w:author="Macaulay Honors College">
        <w:r>
          <w:rPr>
            <w:rFonts w:ascii="Trebuchet MS"/>
            <w:sz w:val="24"/>
            <w:szCs w:val="24"/>
            <w:rtl w:val="0"/>
            <w:lang w:val="en-US"/>
          </w:rPr>
          <w:t xml:space="preserve"> it</w:t>
        </w:r>
      </w:ins>
      <w:ins w:id="92" w:date="2015-04-07T14:53:00Z" w:author="Macaulay Honors College">
        <w:r>
          <w:rPr>
            <w:rFonts w:hAnsi="Trebuchet MS" w:hint="default"/>
            <w:sz w:val="24"/>
            <w:szCs w:val="24"/>
            <w:rtl w:val="0"/>
            <w:lang w:val="fr-FR"/>
          </w:rPr>
          <w:t>’</w:t>
        </w:r>
      </w:ins>
      <w:ins w:id="93" w:date="2015-04-07T14:53:00Z" w:author="Macaulay Honors College">
        <w:r>
          <w:rPr>
            <w:rFonts w:ascii="Trebuchet MS"/>
            <w:sz w:val="24"/>
            <w:szCs w:val="24"/>
            <w:rtl w:val="0"/>
            <w:lang w:val="en-US"/>
          </w:rPr>
          <w:t>s time to get started</w:t>
        </w:r>
      </w:ins>
      <w:del w:id="94" w:date="2015-04-07T14:53:00Z" w:author="Macaulay Honors College">
        <w:r>
          <w:rPr>
            <w:rFonts w:ascii="Trebuchet MS"/>
            <w:sz w:val="24"/>
            <w:szCs w:val="24"/>
            <w:rtl w:val="0"/>
          </w:rPr>
          <w:delText xml:space="preserve"> LET</w:delText>
        </w:r>
      </w:del>
      <w:del w:id="95" w:date="2015-04-07T14:53:00Z" w:author="Macaulay Honors College">
        <w:r>
          <w:rPr>
            <w:rFonts w:hAnsi="Trebuchet MS" w:hint="default"/>
            <w:sz w:val="24"/>
            <w:szCs w:val="24"/>
            <w:rtl w:val="0"/>
            <w:lang w:val="fr-FR"/>
          </w:rPr>
          <w:delText>’</w:delText>
        </w:r>
      </w:del>
      <w:del w:id="96" w:date="2015-04-07T14:53:00Z" w:author="Macaulay Honors College">
        <w:r>
          <w:rPr>
            <w:rFonts w:ascii="Trebuchet MS"/>
            <w:sz w:val="24"/>
            <w:szCs w:val="24"/>
            <w:rtl w:val="0"/>
          </w:rPr>
          <w:delText>S GET STARTED</w:delText>
        </w:r>
      </w:del>
      <w:r>
        <w:rPr>
          <w:rFonts w:ascii="Trebuchet MS"/>
          <w:sz w:val="24"/>
          <w:szCs w:val="24"/>
          <w:rtl w:val="0"/>
        </w:rPr>
        <w:t xml:space="preserve">! </w:t>
      </w:r>
      <w:del w:id="97" w:date="2015-04-07T14:57:00Z" w:author="Macaulay Honors College">
        <w:r>
          <w:rPr>
            <w:rFonts w:ascii="Trebuchet MS"/>
            <w:sz w:val="24"/>
            <w:szCs w:val="24"/>
            <w:rtl w:val="0"/>
            <w:lang w:val="en-US"/>
          </w:rPr>
          <w:delText>To assemble the moving platform of the robot</w:delText>
        </w:r>
      </w:del>
      <w:ins w:id="98" w:date="2015-04-07T14:57:00Z" w:author="Macaulay Honors College">
        <w:r>
          <w:rPr>
            <w:rFonts w:ascii="Trebuchet MS"/>
            <w:sz w:val="24"/>
            <w:szCs w:val="24"/>
            <w:rtl w:val="0"/>
            <w:lang w:val="en-US"/>
          </w:rPr>
          <w:t>Assembling the Pirate</w:t>
        </w:r>
      </w:ins>
      <w:ins w:id="99" w:date="2015-04-07T14:57:00Z" w:author="Macaulay Honors College">
        <w:r>
          <w:rPr>
            <w:rFonts w:hAnsi="Trebuchet MS" w:hint="default"/>
            <w:sz w:val="24"/>
            <w:szCs w:val="24"/>
            <w:rtl w:val="0"/>
            <w:lang w:val="fr-FR"/>
          </w:rPr>
          <w:t>’</w:t>
        </w:r>
      </w:ins>
      <w:ins w:id="100" w:date="2015-04-07T14:57:00Z" w:author="Macaulay Honors College">
        <w:r>
          <w:rPr>
            <w:rFonts w:ascii="Trebuchet MS"/>
            <w:sz w:val="24"/>
            <w:szCs w:val="24"/>
            <w:rtl w:val="0"/>
            <w:lang w:val="en-US"/>
          </w:rPr>
          <w:t>s mobile platform is straightforward</w:t>
        </w:r>
      </w:ins>
      <w:ins w:id="101" w:date="2015-04-07T14:58:00Z" w:author="Macaulay Honors College">
        <w:r>
          <w:rPr>
            <w:rFonts w:hAnsi="Trebuchet MS" w:hint="default"/>
            <w:sz w:val="24"/>
            <w:szCs w:val="24"/>
            <w:rtl w:val="0"/>
          </w:rPr>
          <w:t xml:space="preserve"> — </w:t>
        </w:r>
      </w:ins>
      <w:ins w:id="102" w:date="2015-04-07T14:57:00Z" w:author="Macaulay Honors College">
        <w:r>
          <w:rPr>
            <w:rFonts w:ascii="Trebuchet MS"/>
            <w:sz w:val="24"/>
            <w:szCs w:val="24"/>
            <w:rtl w:val="0"/>
          </w:rPr>
          <w:t>just</w:t>
        </w:r>
      </w:ins>
      <w:ins w:id="103" w:date="2015-04-07T14:58:00Z" w:author="Macaulay Honors College">
        <w:r>
          <w:rPr>
            <w:rFonts w:ascii="Trebuchet MS"/>
            <w:sz w:val="24"/>
            <w:szCs w:val="24"/>
            <w:rtl w:val="0"/>
          </w:rPr>
          <w:t xml:space="preserve"> </w:t>
        </w:r>
      </w:ins>
      <w:ins w:id="104" w:date="2015-04-07T14:59:00Z" w:author="Macaulay Honors College">
        <w:r>
          <w:rPr>
            <w:rFonts w:ascii="Trebuchet MS"/>
            <w:sz w:val="24"/>
            <w:szCs w:val="24"/>
            <w:rtl w:val="0"/>
            <w:lang w:val="en-US"/>
          </w:rPr>
          <w:t>follow the below instructions step-by-step.</w:t>
        </w:r>
      </w:ins>
      <w:ins w:id="105" w:date="2015-04-07T14:57:00Z" w:author="Macaulay Honors College">
        <w:r>
          <w:rPr>
            <w:rFonts w:ascii="Trebuchet MS"/>
            <w:sz w:val="24"/>
            <w:szCs w:val="24"/>
            <w:rtl w:val="0"/>
          </w:rPr>
          <w:t xml:space="preserve"> </w:t>
        </w:r>
      </w:ins>
      <w:del w:id="106" w:date="2015-04-07T14:58:00Z" w:author="Macaulay Honors College">
        <w:r>
          <w:rPr>
            <w:rFonts w:ascii="Trebuchet MS"/>
            <w:sz w:val="24"/>
            <w:szCs w:val="24"/>
            <w:rtl w:val="0"/>
            <w:lang w:val="en-US"/>
          </w:rPr>
          <w:delText>, please check the following steps.</w:delText>
        </w:r>
      </w:del>
    </w:p>
    <w:p>
      <w:pPr>
        <w:pStyle w:val="Body"/>
        <w:ind w:firstLine="480"/>
        <w:rPr>
          <w:sz w:val="24"/>
          <w:szCs w:val="24"/>
        </w:rPr>
      </w:pP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STEP1</w:t>
      </w:r>
      <w:r>
        <w:rPr>
          <w:rFonts w:eastAsia="Arial Unicode MS" w:hint="eastAsia"/>
          <w:sz w:val="24"/>
          <w:szCs w:val="24"/>
          <w:rtl w:val="0"/>
          <w:lang w:val="zh-TW" w:eastAsia="zh-TW"/>
        </w:rPr>
        <w:t>：</w:t>
      </w:r>
      <w:r>
        <w:rPr>
          <w:rFonts w:ascii="Calibri" w:cs="Calibri" w:hAnsi="Calibri" w:eastAsia="Calibri"/>
          <w:b w:val="1"/>
          <w:bCs w:val="1"/>
          <w:sz w:val="24"/>
          <w:szCs w:val="24"/>
          <w:rtl w:val="0"/>
        </w:rPr>
        <w:t xml:space="preserve"> </w:t>
      </w:r>
      <w:r>
        <w:rPr>
          <w:rFonts w:eastAsia="Arial Unicode MS" w:hint="eastAsia"/>
          <w:sz w:val="24"/>
          <w:szCs w:val="24"/>
          <w:rtl w:val="0"/>
          <w:lang w:val="zh-TW" w:eastAsia="zh-TW"/>
        </w:rPr>
        <w:t>安装电机</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lang w:val="fr-FR"/>
        </w:rPr>
        <w:t>STEP1: Assemble Your Own Motor</w:t>
      </w:r>
    </w:p>
    <w:p>
      <w:pPr>
        <w:pStyle w:val="Body"/>
        <w:rPr>
          <w:rFonts w:ascii="Calibri" w:cs="Calibri" w:hAnsi="Calibri" w:eastAsia="Calibri"/>
          <w:b w:val="1"/>
          <w:bCs w:val="1"/>
          <w:sz w:val="24"/>
          <w:szCs w:val="24"/>
        </w:rPr>
      </w:pPr>
    </w:p>
    <w:p>
      <w:pPr>
        <w:pStyle w:val="Body"/>
        <w:ind w:firstLine="360"/>
        <w:rPr>
          <w:sz w:val="24"/>
          <w:szCs w:val="24"/>
        </w:rPr>
      </w:pPr>
      <w:r>
        <w:rPr>
          <w:rFonts w:eastAsia="Arial Unicode MS" w:hint="eastAsia"/>
          <w:sz w:val="24"/>
          <w:szCs w:val="24"/>
          <w:rtl w:val="0"/>
          <w:lang w:val="zh-TW" w:eastAsia="zh-TW"/>
        </w:rPr>
        <w:t>拿出零件包，有找到</w:t>
      </w:r>
      <w:r>
        <w:rPr>
          <w:rFonts w:ascii="Trebuchet MS"/>
          <w:sz w:val="24"/>
          <w:szCs w:val="24"/>
          <w:rtl w:val="0"/>
        </w:rPr>
        <w:t>8</w:t>
      </w:r>
      <w:r>
        <w:rPr>
          <w:rFonts w:eastAsia="Arial Unicode MS" w:hint="eastAsia"/>
          <w:sz w:val="24"/>
          <w:szCs w:val="24"/>
          <w:rtl w:val="0"/>
          <w:lang w:val="zh-TW" w:eastAsia="zh-TW"/>
        </w:rPr>
        <w:t>个长螺丝吗？那就是用来固定电机的。按下图位置摆放电机，找到对应的</w:t>
      </w:r>
      <w:r>
        <w:rPr>
          <w:rFonts w:ascii="Trebuchet MS"/>
          <w:sz w:val="24"/>
          <w:szCs w:val="24"/>
          <w:rtl w:val="0"/>
        </w:rPr>
        <w:t>8</w:t>
      </w:r>
      <w:r>
        <w:rPr>
          <w:rFonts w:eastAsia="Arial Unicode MS" w:hint="eastAsia"/>
          <w:sz w:val="24"/>
          <w:szCs w:val="24"/>
          <w:rtl w:val="0"/>
          <w:lang w:val="zh-TW" w:eastAsia="zh-TW"/>
        </w:rPr>
        <w:t>个固定孔，拧上螺丝就行了。</w:t>
      </w:r>
    </w:p>
    <w:p>
      <w:pPr>
        <w:pStyle w:val="Body"/>
        <w:rPr>
          <w:sz w:val="24"/>
          <w:szCs w:val="24"/>
        </w:rPr>
      </w:pPr>
      <w:ins w:id="107" w:date="2015-04-07T15:00:00Z" w:author="Macaulay Honors College">
        <w:r>
          <w:rPr>
            <w:rFonts w:ascii="Calibri" w:cs="Calibri" w:hAnsi="Calibri" w:eastAsia="Calibri"/>
            <w:sz w:val="24"/>
            <w:szCs w:val="24"/>
            <w:rtl w:val="0"/>
            <w:lang w:val="en-US"/>
          </w:rPr>
          <w:t xml:space="preserve">Look in your parts bag for eight long screws. These are used to </w:t>
        </w:r>
      </w:ins>
      <w:ins w:id="108" w:date="2015-04-07T15:01:00Z" w:author="Macaulay Honors College">
        <w:r>
          <w:rPr>
            <w:rFonts w:ascii="Calibri" w:cs="Calibri" w:hAnsi="Calibri" w:eastAsia="Calibri"/>
            <w:sz w:val="24"/>
            <w:szCs w:val="24"/>
            <w:rtl w:val="0"/>
            <w:lang w:val="en-US"/>
          </w:rPr>
          <w:t xml:space="preserve">fix and secure the motors in place. </w:t>
        </w:r>
      </w:ins>
      <w:del w:id="109" w:date="2015-04-07T15:00:00Z" w:author="Macaulay Honors College">
        <w:r>
          <w:rPr>
            <w:rFonts w:ascii="Calibri" w:cs="Calibri" w:hAnsi="Calibri" w:eastAsia="Calibri"/>
            <w:sz w:val="24"/>
            <w:szCs w:val="24"/>
            <w:rtl w:val="0"/>
            <w:lang w:val="en-US"/>
          </w:rPr>
          <w:delText>Please f</w:delText>
        </w:r>
      </w:del>
      <w:del w:id="110" w:date="2015-04-07T15:01:00Z" w:author="Macaulay Honors College">
        <w:r>
          <w:rPr>
            <w:rFonts w:ascii="Calibri" w:cs="Calibri" w:hAnsi="Calibri" w:eastAsia="Calibri"/>
            <w:sz w:val="24"/>
            <w:szCs w:val="24"/>
            <w:rtl w:val="0"/>
            <w:lang w:val="en-US"/>
          </w:rPr>
          <w:delText xml:space="preserve">ind eight long screws that are used to fix the motor in the utility bag. </w:delText>
        </w:r>
      </w:del>
      <w:del w:id="111" w:date="2015-04-07T15:02:00Z" w:author="Macaulay Honors College">
        <w:r>
          <w:rPr>
            <w:rFonts w:ascii="Calibri" w:cs="Calibri" w:hAnsi="Calibri" w:eastAsia="Calibri"/>
            <w:sz w:val="24"/>
            <w:szCs w:val="24"/>
            <w:rtl w:val="0"/>
            <w:lang w:val="en-US"/>
          </w:rPr>
          <w:delText>Then place the motor</w:delText>
        </w:r>
      </w:del>
      <w:ins w:id="112" w:date="2015-04-07T15:07:00Z" w:author="Macaulay Honors College">
        <w:r>
          <w:rPr>
            <w:rFonts w:ascii="Calibri" w:cs="Calibri" w:hAnsi="Calibri" w:eastAsia="Calibri"/>
            <w:sz w:val="24"/>
            <w:szCs w:val="24"/>
            <w:rtl w:val="0"/>
            <w:lang w:val="en-US"/>
          </w:rPr>
          <w:t>Place the motors in the correct alignment</w:t>
        </w:r>
      </w:ins>
      <w:ins w:id="113" w:date="2015-04-07T15:03:00Z" w:author="Macaulay Honors College">
        <w:r>
          <w:rPr>
            <w:rFonts w:ascii="Calibri" w:cs="Calibri" w:hAnsi="Calibri" w:eastAsia="Calibri"/>
            <w:sz w:val="24"/>
            <w:szCs w:val="24"/>
            <w:rtl w:val="0"/>
            <w:lang w:val="en-US"/>
          </w:rPr>
          <w:t>, then screw them into place as shown in the picture below.</w:t>
        </w:r>
      </w:ins>
      <w:r>
        <w:rPr>
          <w:rFonts w:ascii="Calibri" w:cs="Calibri" w:hAnsi="Calibri" w:eastAsia="Calibri"/>
          <w:sz w:val="24"/>
          <w:szCs w:val="24"/>
          <w:rtl w:val="0"/>
        </w:rPr>
        <w:t xml:space="preserve"> </w:t>
      </w:r>
      <w:del w:id="114" w:date="2015-04-07T15:04:00Z" w:author="Macaulay Honors College">
        <w:r>
          <w:rPr>
            <w:rFonts w:ascii="Calibri" w:cs="Calibri" w:hAnsi="Calibri" w:eastAsia="Calibri"/>
            <w:sz w:val="24"/>
            <w:szCs w:val="24"/>
            <w:rtl w:val="0"/>
            <w:lang w:val="en-US"/>
          </w:rPr>
          <w:delText>and apply the screws to the holes as it is shown in the picture below.</w:delText>
        </w:r>
      </w:del>
      <w:r>
        <w:rPr>
          <w:rFonts w:ascii="Calibri" w:cs="Calibri" w:hAnsi="Calibri" w:eastAsia="Calibri"/>
          <w:sz w:val="24"/>
          <w:szCs w:val="24"/>
          <w:rtl w:val="0"/>
        </w:rPr>
        <w:t xml:space="preserve"> </w:t>
      </w:r>
    </w:p>
    <w:p>
      <w:pPr>
        <w:pStyle w:val="Body"/>
        <w:rPr>
          <w:sz w:val="24"/>
          <w:szCs w:val="24"/>
        </w:rPr>
      </w:pPr>
      <w:r>
        <w:rPr>
          <w:rFonts w:eastAsia="Arial Unicode MS" w:hint="eastAsia"/>
          <w:sz w:val="24"/>
          <w:szCs w:val="24"/>
          <w:rtl w:val="0"/>
          <w:lang w:val="zh-TW" w:eastAsia="zh-TW"/>
        </w:rPr>
        <w:t>这里可能需要注意的一点是，零件包里面还有配有垫圈和锁紧垫片。垫圈可以用于增加摩擦力，</w:t>
      </w:r>
      <w:ins w:id="115" w:date="2015-04-07T15:12:00Z" w:author="Macaulay Honors College">
        <w:r>
          <w:rPr>
            <w:rFonts w:eastAsia="Arial Unicode MS" w:hint="eastAsia"/>
            <w:sz w:val="24"/>
            <w:szCs w:val="24"/>
            <w:rtl w:val="0"/>
            <w:lang w:val="zh-TW" w:eastAsia="zh-TW"/>
          </w:rPr>
          <w:t>使</w:t>
        </w:r>
      </w:ins>
      <w:del w:id="116" w:date="2015-04-07T15:12:00Z" w:author="Macaulay Honors College">
        <w:r>
          <w:rPr>
            <w:rFonts w:eastAsia="Arial Unicode MS" w:hint="eastAsia"/>
            <w:sz w:val="24"/>
            <w:szCs w:val="24"/>
            <w:rtl w:val="0"/>
            <w:lang w:val="zh-TW" w:eastAsia="zh-TW"/>
          </w:rPr>
          <w:delText>是</w:delText>
        </w:r>
      </w:del>
      <w:r>
        <w:rPr>
          <w:rFonts w:eastAsia="Arial Unicode MS" w:hint="eastAsia"/>
          <w:sz w:val="24"/>
          <w:szCs w:val="24"/>
          <w:rtl w:val="0"/>
          <w:lang w:val="zh-TW" w:eastAsia="zh-TW"/>
        </w:rPr>
        <w:t>电机固定更牢固。锁紧片用来防止螺母由于震动可能导致的松脱。</w:t>
      </w:r>
    </w:p>
    <w:p>
      <w:pPr>
        <w:pStyle w:val="Body"/>
        <w:rPr>
          <w:sz w:val="24"/>
          <w:szCs w:val="24"/>
        </w:rPr>
      </w:pPr>
      <w:r>
        <w:rPr>
          <w:rFonts w:ascii="Calibri" w:cs="Calibri" w:hAnsi="Calibri" w:eastAsia="Calibri"/>
          <w:sz w:val="24"/>
          <w:szCs w:val="24"/>
          <w:rtl w:val="0"/>
          <w:lang w:val="en-US"/>
        </w:rPr>
        <w:t>Please note that</w:t>
      </w:r>
      <w:ins w:id="117" w:date="2015-04-07T15:11:00Z" w:author="Macaulay Honors College">
        <w:r>
          <w:rPr>
            <w:rFonts w:ascii="Calibri" w:cs="Calibri" w:hAnsi="Calibri" w:eastAsia="Calibri"/>
            <w:sz w:val="24"/>
            <w:szCs w:val="24"/>
            <w:rtl w:val="0"/>
            <w:lang w:val="en-US"/>
          </w:rPr>
          <w:t xml:space="preserve"> washers</w:t>
        </w:r>
      </w:ins>
      <w:r>
        <w:rPr>
          <w:rFonts w:ascii="Calibri" w:cs="Calibri" w:hAnsi="Calibri" w:eastAsia="Calibri"/>
          <w:sz w:val="24"/>
          <w:szCs w:val="24"/>
          <w:rtl w:val="0"/>
        </w:rPr>
        <w:t xml:space="preserve"> </w:t>
      </w:r>
      <w:del w:id="118" w:date="2015-04-07T15:11:00Z" w:author="Macaulay Honors College">
        <w:r>
          <w:rPr>
            <w:rFonts w:ascii="Calibri" w:cs="Calibri" w:hAnsi="Calibri" w:eastAsia="Calibri"/>
            <w:sz w:val="24"/>
            <w:szCs w:val="24"/>
            <w:rtl w:val="0"/>
          </w:rPr>
          <w:delText>gromm</w:delText>
        </w:r>
      </w:del>
      <w:del w:id="119" w:date="2015-04-07T15:10:00Z" w:author="Macaulay Honors College">
        <w:r>
          <w:rPr>
            <w:rFonts w:ascii="Calibri" w:cs="Calibri" w:hAnsi="Calibri" w:eastAsia="Calibri"/>
            <w:sz w:val="24"/>
            <w:szCs w:val="24"/>
            <w:rtl w:val="0"/>
          </w:rPr>
          <w:delText>et</w:delText>
        </w:r>
      </w:del>
      <w:del w:id="120" w:date="2015-04-07T15:11:00Z" w:author="Macaulay Honors College">
        <w:r>
          <w:rPr>
            <w:rFonts w:ascii="Calibri" w:cs="Calibri" w:hAnsi="Calibri" w:eastAsia="Calibri"/>
            <w:sz w:val="24"/>
            <w:szCs w:val="24"/>
            <w:rtl w:val="0"/>
          </w:rPr>
          <w:delText xml:space="preserve"> </w:delText>
        </w:r>
      </w:del>
      <w:r>
        <w:rPr>
          <w:rFonts w:ascii="Calibri" w:cs="Calibri" w:hAnsi="Calibri" w:eastAsia="Calibri"/>
          <w:sz w:val="24"/>
          <w:szCs w:val="24"/>
          <w:rtl w:val="0"/>
          <w:lang w:val="en-US"/>
        </w:rPr>
        <w:t xml:space="preserve">and </w:t>
      </w:r>
      <w:del w:id="121" w:date="2015-04-07T15:12:00Z" w:author="Macaulay Honors College">
        <w:r>
          <w:rPr>
            <w:rFonts w:ascii="Calibri" w:cs="Calibri" w:hAnsi="Calibri" w:eastAsia="Calibri"/>
            <w:sz w:val="24"/>
            <w:szCs w:val="24"/>
            <w:rtl w:val="0"/>
            <w:lang w:val="en-US"/>
          </w:rPr>
          <w:delText>metal sheet</w:delText>
        </w:r>
      </w:del>
      <w:ins w:id="122" w:date="2015-04-07T15:12:00Z" w:author="Macaulay Honors College">
        <w:r>
          <w:rPr>
            <w:rFonts w:ascii="Calibri" w:cs="Calibri" w:hAnsi="Calibri" w:eastAsia="Calibri"/>
            <w:sz w:val="24"/>
            <w:szCs w:val="24"/>
            <w:rtl w:val="0"/>
          </w:rPr>
          <w:t>gaskets</w:t>
        </w:r>
      </w:ins>
      <w:r>
        <w:rPr>
          <w:rFonts w:ascii="Calibri" w:cs="Calibri" w:hAnsi="Calibri" w:eastAsia="Calibri"/>
          <w:sz w:val="24"/>
          <w:szCs w:val="24"/>
          <w:rtl w:val="0"/>
          <w:lang w:val="en-US"/>
        </w:rPr>
        <w:t xml:space="preserve"> are also included in the </w:t>
      </w:r>
      <w:ins w:id="123" w:date="2015-04-07T15:12:00Z" w:author="Macaulay Honors College">
        <w:r>
          <w:rPr>
            <w:rFonts w:ascii="Calibri" w:cs="Calibri" w:hAnsi="Calibri" w:eastAsia="Calibri"/>
            <w:sz w:val="24"/>
            <w:szCs w:val="24"/>
            <w:rtl w:val="0"/>
          </w:rPr>
          <w:t>parts</w:t>
        </w:r>
      </w:ins>
      <w:del w:id="124" w:date="2015-04-07T15:12:00Z" w:author="Macaulay Honors College">
        <w:r>
          <w:rPr>
            <w:rFonts w:ascii="Calibri" w:cs="Calibri" w:hAnsi="Calibri" w:eastAsia="Calibri"/>
            <w:sz w:val="24"/>
            <w:szCs w:val="24"/>
            <w:rtl w:val="0"/>
            <w:lang w:val="en-US"/>
          </w:rPr>
          <w:delText>utility</w:delText>
        </w:r>
      </w:del>
      <w:r>
        <w:rPr>
          <w:rFonts w:ascii="Calibri" w:cs="Calibri" w:hAnsi="Calibri" w:eastAsia="Calibri"/>
          <w:sz w:val="24"/>
          <w:szCs w:val="24"/>
          <w:rtl w:val="0"/>
          <w:lang w:val="da-DK"/>
        </w:rPr>
        <w:t xml:space="preserve"> bag. </w:t>
      </w:r>
      <w:del w:id="125" w:date="2015-04-07T15:12:00Z" w:author="Macaulay Honors College">
        <w:r>
          <w:rPr>
            <w:rFonts w:ascii="Calibri" w:cs="Calibri" w:hAnsi="Calibri" w:eastAsia="Calibri"/>
            <w:sz w:val="24"/>
            <w:szCs w:val="24"/>
            <w:rtl w:val="0"/>
          </w:rPr>
          <w:delText xml:space="preserve">Grommet </w:delText>
        </w:r>
      </w:del>
      <w:ins w:id="126" w:date="2015-04-07T15:12:00Z" w:author="Macaulay Honors College">
        <w:r>
          <w:rPr>
            <w:rFonts w:ascii="Calibri" w:cs="Calibri" w:hAnsi="Calibri" w:eastAsia="Calibri"/>
            <w:sz w:val="24"/>
            <w:szCs w:val="24"/>
            <w:rtl w:val="0"/>
            <w:lang w:val="en-US"/>
          </w:rPr>
          <w:t xml:space="preserve">Washers </w:t>
        </w:r>
      </w:ins>
      <w:r>
        <w:rPr>
          <w:rFonts w:ascii="Calibri" w:cs="Calibri" w:hAnsi="Calibri" w:eastAsia="Calibri"/>
          <w:sz w:val="24"/>
          <w:szCs w:val="24"/>
          <w:rtl w:val="0"/>
          <w:lang w:val="en-US"/>
        </w:rPr>
        <w:t xml:space="preserve">can be used to increase friction, which </w:t>
      </w:r>
      <w:ins w:id="127" w:date="2015-04-07T15:15:00Z" w:author="Macaulay Honors College">
        <w:r>
          <w:rPr>
            <w:rFonts w:ascii="Calibri" w:cs="Calibri" w:hAnsi="Calibri" w:eastAsia="Calibri"/>
            <w:sz w:val="24"/>
            <w:szCs w:val="24"/>
            <w:rtl w:val="0"/>
          </w:rPr>
          <w:t xml:space="preserve">helps </w:t>
        </w:r>
      </w:ins>
      <w:del w:id="128" w:date="2015-04-07T15:15:00Z" w:author="Macaulay Honors College">
        <w:r>
          <w:rPr>
            <w:rFonts w:ascii="Calibri" w:cs="Calibri" w:hAnsi="Calibri" w:eastAsia="Calibri"/>
            <w:sz w:val="24"/>
            <w:szCs w:val="24"/>
            <w:rtl w:val="0"/>
            <w:lang w:val="en-US"/>
          </w:rPr>
          <w:delText>can strengthen the solidity of the</w:delText>
        </w:r>
      </w:del>
      <w:ins w:id="129" w:date="2015-04-07T15:15:00Z" w:author="Macaulay Honors College">
        <w:r>
          <w:rPr>
            <w:rFonts w:ascii="Calibri" w:cs="Calibri" w:hAnsi="Calibri" w:eastAsia="Calibri"/>
            <w:sz w:val="24"/>
            <w:szCs w:val="24"/>
            <w:rtl w:val="0"/>
            <w:lang w:val="en-US"/>
          </w:rPr>
          <w:t xml:space="preserve">fasten the </w:t>
        </w:r>
      </w:ins>
      <w:del w:id="130" w:date="2015-04-07T15:17:00Z" w:author="Macaulay Honors College">
        <w:r>
          <w:rPr>
            <w:rFonts w:ascii="Calibri" w:cs="Calibri" w:hAnsi="Calibri" w:eastAsia="Calibri"/>
            <w:sz w:val="24"/>
            <w:szCs w:val="24"/>
            <w:rtl w:val="0"/>
          </w:rPr>
          <w:delText xml:space="preserve"> </w:delText>
        </w:r>
      </w:del>
      <w:r>
        <w:rPr>
          <w:rFonts w:ascii="Calibri" w:cs="Calibri" w:hAnsi="Calibri" w:eastAsia="Calibri"/>
          <w:sz w:val="24"/>
          <w:szCs w:val="24"/>
          <w:rtl w:val="0"/>
        </w:rPr>
        <w:t>motor</w:t>
      </w:r>
      <w:ins w:id="131" w:date="2015-04-07T15:17:00Z" w:author="Macaulay Honors College">
        <w:r>
          <w:rPr>
            <w:rFonts w:ascii="Calibri" w:cs="Calibri" w:hAnsi="Calibri" w:eastAsia="Calibri"/>
            <w:sz w:val="24"/>
            <w:szCs w:val="24"/>
            <w:rtl w:val="0"/>
            <w:lang w:val="en-US"/>
          </w:rPr>
          <w:t>s into place</w:t>
        </w:r>
      </w:ins>
      <w:r>
        <w:rPr>
          <w:rFonts w:ascii="Calibri" w:cs="Calibri" w:hAnsi="Calibri" w:eastAsia="Calibri"/>
          <w:sz w:val="24"/>
          <w:szCs w:val="24"/>
          <w:rtl w:val="0"/>
          <w:lang w:val="en-US"/>
        </w:rPr>
        <w:t xml:space="preserve">. The </w:t>
      </w:r>
      <w:del w:id="132" w:date="2015-04-07T15:17:00Z" w:author="Macaulay Honors College">
        <w:r>
          <w:rPr>
            <w:rFonts w:ascii="Calibri" w:cs="Calibri" w:hAnsi="Calibri" w:eastAsia="Calibri"/>
            <w:sz w:val="24"/>
            <w:szCs w:val="24"/>
            <w:rtl w:val="0"/>
            <w:lang w:val="en-US"/>
          </w:rPr>
          <w:delText>metal sheet</w:delText>
        </w:r>
      </w:del>
      <w:ins w:id="133" w:date="2015-04-07T15:17:00Z" w:author="Macaulay Honors College">
        <w:r>
          <w:rPr>
            <w:rFonts w:ascii="Calibri" w:cs="Calibri" w:hAnsi="Calibri" w:eastAsia="Calibri"/>
            <w:sz w:val="24"/>
            <w:szCs w:val="24"/>
            <w:rtl w:val="0"/>
          </w:rPr>
          <w:t>gaskets</w:t>
        </w:r>
      </w:ins>
      <w:r>
        <w:rPr>
          <w:rFonts w:ascii="Calibri" w:cs="Calibri" w:hAnsi="Calibri" w:eastAsia="Calibri"/>
          <w:sz w:val="24"/>
          <w:szCs w:val="24"/>
          <w:rtl w:val="0"/>
        </w:rPr>
        <w:t xml:space="preserve"> </w:t>
      </w:r>
      <w:del w:id="134" w:date="2015-04-07T15:18:00Z" w:author="Macaulay Honors College">
        <w:r>
          <w:rPr>
            <w:rFonts w:ascii="Calibri" w:cs="Calibri" w:hAnsi="Calibri" w:eastAsia="Calibri"/>
            <w:sz w:val="24"/>
            <w:szCs w:val="24"/>
            <w:rtl w:val="0"/>
          </w:rPr>
          <w:delText>can avoid</w:delText>
        </w:r>
      </w:del>
      <w:ins w:id="135" w:date="2015-04-07T15:18:00Z" w:author="Macaulay Honors College">
        <w:r>
          <w:rPr>
            <w:rFonts w:ascii="Calibri" w:cs="Calibri" w:hAnsi="Calibri" w:eastAsia="Calibri"/>
            <w:sz w:val="24"/>
            <w:szCs w:val="24"/>
            <w:rtl w:val="0"/>
          </w:rPr>
          <w:t>help prevent</w:t>
        </w:r>
      </w:ins>
      <w:r>
        <w:rPr>
          <w:rFonts w:ascii="Calibri" w:cs="Calibri" w:hAnsi="Calibri" w:eastAsia="Calibri"/>
          <w:sz w:val="24"/>
          <w:szCs w:val="24"/>
          <w:rtl w:val="0"/>
          <w:lang w:val="en-US"/>
        </w:rPr>
        <w:t xml:space="preserve"> the screw nuts from </w:t>
      </w:r>
      <w:del w:id="136" w:date="2015-04-07T15:19:00Z" w:author="Macaulay Honors College">
        <w:r>
          <w:rPr>
            <w:rFonts w:ascii="Calibri" w:cs="Calibri" w:hAnsi="Calibri" w:eastAsia="Calibri"/>
            <w:sz w:val="24"/>
            <w:szCs w:val="24"/>
            <w:rtl w:val="0"/>
          </w:rPr>
          <w:delText xml:space="preserve">falling </w:delText>
        </w:r>
      </w:del>
      <w:ins w:id="137" w:date="2015-04-07T15:19:00Z" w:author="Macaulay Honors College">
        <w:r>
          <w:rPr>
            <w:rFonts w:ascii="Calibri" w:cs="Calibri" w:hAnsi="Calibri" w:eastAsia="Calibri"/>
            <w:sz w:val="24"/>
            <w:szCs w:val="24"/>
            <w:rtl w:val="0"/>
            <w:lang w:val="en-US"/>
          </w:rPr>
          <w:t xml:space="preserve">loosening and falling off </w:t>
        </w:r>
      </w:ins>
      <w:ins w:id="138" w:date="2015-04-07T17:38:00Z" w:author="Macaulay Honors College">
        <w:r>
          <w:rPr>
            <w:rFonts w:ascii="Calibri" w:cs="Calibri" w:hAnsi="Calibri" w:eastAsia="Calibri"/>
            <w:sz w:val="24"/>
            <w:szCs w:val="24"/>
            <w:rtl w:val="0"/>
            <w:lang w:val="en-US"/>
          </w:rPr>
          <w:t>due to</w:t>
        </w:r>
      </w:ins>
      <w:del w:id="139" w:date="2015-04-07T15:19:00Z" w:author="Macaulay Honors College">
        <w:r>
          <w:rPr>
            <w:rFonts w:ascii="Calibri" w:cs="Calibri" w:hAnsi="Calibri" w:eastAsia="Calibri"/>
            <w:sz w:val="24"/>
            <w:szCs w:val="24"/>
            <w:rtl w:val="0"/>
            <w:lang w:val="en-US"/>
          </w:rPr>
          <w:delText>while</w:delText>
        </w:r>
      </w:del>
      <w:r>
        <w:rPr>
          <w:rFonts w:ascii="Calibri" w:cs="Calibri" w:hAnsi="Calibri" w:eastAsia="Calibri"/>
          <w:sz w:val="24"/>
          <w:szCs w:val="24"/>
          <w:rtl w:val="0"/>
          <w:lang w:val="en-US"/>
        </w:rPr>
        <w:t xml:space="preserve"> the </w:t>
      </w:r>
      <w:ins w:id="140" w:date="2015-04-07T15:19:00Z" w:author="Macaulay Honors College">
        <w:r>
          <w:rPr>
            <w:rFonts w:ascii="Calibri" w:cs="Calibri" w:hAnsi="Calibri" w:eastAsia="Calibri"/>
            <w:sz w:val="24"/>
            <w:szCs w:val="24"/>
            <w:rtl w:val="0"/>
          </w:rPr>
          <w:t>Pirate</w:t>
        </w:r>
      </w:ins>
      <w:ins w:id="141" w:date="2015-04-07T15:19:00Z" w:author="Macaulay Honors College">
        <w:r>
          <w:rPr>
            <w:rFonts w:ascii="Calibri" w:cs="Calibri" w:hAnsi="Calibri" w:eastAsia="Calibri"/>
            <w:sz w:val="24"/>
            <w:szCs w:val="24"/>
            <w:rtl w:val="0"/>
            <w:lang w:val="fr-FR"/>
          </w:rPr>
          <w:t>’</w:t>
        </w:r>
      </w:ins>
      <w:ins w:id="142" w:date="2015-04-07T15:19:00Z" w:author="Macaulay Honors College">
        <w:r>
          <w:rPr>
            <w:rFonts w:ascii="Calibri" w:cs="Calibri" w:hAnsi="Calibri" w:eastAsia="Calibri"/>
            <w:sz w:val="24"/>
            <w:szCs w:val="24"/>
            <w:rtl w:val="0"/>
          </w:rPr>
          <w:t>s</w:t>
        </w:r>
      </w:ins>
      <w:del w:id="143" w:date="2015-04-07T15:19:00Z" w:author="Macaulay Honors College">
        <w:r>
          <w:rPr>
            <w:rFonts w:ascii="Calibri" w:cs="Calibri" w:hAnsi="Calibri" w:eastAsia="Calibri"/>
            <w:sz w:val="24"/>
            <w:szCs w:val="24"/>
            <w:rtl w:val="0"/>
          </w:rPr>
          <w:delText>robot</w:delText>
        </w:r>
      </w:del>
      <w:r>
        <w:rPr>
          <w:rFonts w:ascii="Calibri" w:cs="Calibri" w:hAnsi="Calibri" w:eastAsia="Calibri"/>
          <w:sz w:val="24"/>
          <w:szCs w:val="24"/>
          <w:rtl w:val="0"/>
        </w:rPr>
        <w:t xml:space="preserve"> </w:t>
      </w:r>
      <w:del w:id="144" w:date="2015-04-07T15:20:00Z" w:author="Macaulay Honors College">
        <w:r>
          <w:rPr>
            <w:rFonts w:ascii="Calibri" w:cs="Calibri" w:hAnsi="Calibri" w:eastAsia="Calibri"/>
            <w:sz w:val="24"/>
            <w:szCs w:val="24"/>
            <w:rtl w:val="0"/>
            <w:lang w:val="pt-PT"/>
          </w:rPr>
          <w:delText>is moving</w:delText>
        </w:r>
      </w:del>
      <w:ins w:id="145" w:date="2015-04-07T15:20:00Z" w:author="Macaulay Honors College">
        <w:r>
          <w:rPr>
            <w:rFonts w:ascii="Calibri" w:cs="Calibri" w:hAnsi="Calibri" w:eastAsia="Calibri"/>
            <w:sz w:val="24"/>
            <w:szCs w:val="24"/>
            <w:rtl w:val="0"/>
            <w:lang w:val="en-US"/>
          </w:rPr>
          <w:t>movements and collisions</w:t>
        </w:r>
      </w:ins>
      <w:r>
        <w:rPr>
          <w:rFonts w:ascii="Calibri" w:cs="Calibri" w:hAnsi="Calibri" w:eastAsia="Calibri"/>
          <w:sz w:val="24"/>
          <w:szCs w:val="24"/>
          <w:rtl w:val="0"/>
        </w:rPr>
        <w:t>.</w:t>
      </w:r>
    </w:p>
    <w:p>
      <w:pPr>
        <w:pStyle w:val="Body"/>
        <w:ind w:firstLine="360"/>
        <w:rPr>
          <w:sz w:val="24"/>
          <w:szCs w:val="24"/>
        </w:rPr>
      </w:pPr>
    </w:p>
    <w:p>
      <w:pPr>
        <w:pStyle w:val="Body"/>
        <w:rPr>
          <w:sz w:val="24"/>
          <w:szCs w:val="24"/>
        </w:rPr>
      </w:pPr>
    </w:p>
    <w:p>
      <w:pPr>
        <w:pStyle w:val="Body"/>
        <w:jc w:val="center"/>
        <w:rPr>
          <w:rFonts w:ascii="Calibri" w:cs="Calibri" w:hAnsi="Calibri" w:eastAsia="Calibri"/>
          <w:b w:val="1"/>
          <w:bCs w:val="1"/>
          <w:sz w:val="24"/>
          <w:szCs w:val="24"/>
        </w:rPr>
      </w:pPr>
      <w:r>
        <w:rPr>
          <w:rFonts w:ascii="Calibri" w:cs="Calibri" w:hAnsi="Calibri" w:eastAsia="Calibri"/>
          <w:b w:val="1"/>
          <w:bCs w:val="1"/>
          <w:sz w:val="24"/>
          <w:szCs w:val="24"/>
          <w:rtl w:val="0"/>
        </w:rPr>
        <w:drawing>
          <wp:inline distT="0" distB="0" distL="0" distR="0">
            <wp:extent cx="4657725" cy="3347188"/>
            <wp:effectExtent l="0" t="0" r="0" b="0"/>
            <wp:docPr id="1073741832" name="officeArt object" descr="C:\Users\Administrator\Desktop\08 - 移动机器人导购系统\连线图\安装图\STEP1.png"/>
            <wp:cNvGraphicFramePr/>
            <a:graphic xmlns:a="http://schemas.openxmlformats.org/drawingml/2006/main">
              <a:graphicData uri="http://schemas.openxmlformats.org/drawingml/2006/picture">
                <pic:pic xmlns:pic="http://schemas.openxmlformats.org/drawingml/2006/picture">
                  <pic:nvPicPr>
                    <pic:cNvPr id="1073741832" name="image8.png" descr="C:\Users\Administrator\Desktop\08 - 移动机器人导购系统\连线图\安装图\STEP1.png"/>
                    <pic:cNvPicPr/>
                  </pic:nvPicPr>
                  <pic:blipFill>
                    <a:blip r:embed="rId15">
                      <a:extLst/>
                    </a:blip>
                    <a:stretch>
                      <a:fillRect/>
                    </a:stretch>
                  </pic:blipFill>
                  <pic:spPr>
                    <a:xfrm>
                      <a:off x="0" y="0"/>
                      <a:ext cx="4657725" cy="3347188"/>
                    </a:xfrm>
                    <a:prstGeom prst="rect">
                      <a:avLst/>
                    </a:prstGeom>
                    <a:ln w="12700" cap="flat">
                      <a:noFill/>
                      <a:miter lim="400000"/>
                    </a:ln>
                    <a:effectLst/>
                  </pic:spPr>
                </pic:pic>
              </a:graphicData>
            </a:graphic>
          </wp:inline>
        </w:drawing>
      </w:r>
    </w:p>
    <w:p>
      <w:pPr>
        <w:pStyle w:val="Body"/>
        <w:jc w:val="center"/>
        <w:rPr>
          <w:sz w:val="24"/>
          <w:szCs w:val="24"/>
        </w:rPr>
      </w:pPr>
    </w:p>
    <w:p>
      <w:pPr>
        <w:pStyle w:val="Body"/>
        <w:jc w:val="center"/>
        <w:rPr>
          <w:rFonts w:ascii="Calibri" w:cs="Calibri" w:hAnsi="Calibri" w:eastAsia="Calibri"/>
          <w:b w:val="1"/>
          <w:bCs w:val="1"/>
          <w:sz w:val="24"/>
          <w:szCs w:val="24"/>
        </w:rPr>
      </w:pPr>
      <w:r>
        <w:rPr>
          <w:sz w:val="24"/>
          <w:szCs w:val="24"/>
          <w:rtl w:val="0"/>
        </w:rPr>
        <w:drawing>
          <wp:inline distT="0" distB="0" distL="0" distR="0">
            <wp:extent cx="3759958" cy="2672087"/>
            <wp:effectExtent l="0" t="0" r="0" b="0"/>
            <wp:docPr id="1073741833" name="officeArt object" descr="C:\Users\Administrator\Desktop\08 - 移动机器人导购系统\教程图片\PirateCar1.png"/>
            <wp:cNvGraphicFramePr/>
            <a:graphic xmlns:a="http://schemas.openxmlformats.org/drawingml/2006/main">
              <a:graphicData uri="http://schemas.openxmlformats.org/drawingml/2006/picture">
                <pic:pic xmlns:pic="http://schemas.openxmlformats.org/drawingml/2006/picture">
                  <pic:nvPicPr>
                    <pic:cNvPr id="1073741833" name="image9.png" descr="C:\Users\Administrator\Desktop\08 - 移动机器人导购系统\教程图片\PirateCar1.png"/>
                    <pic:cNvPicPr/>
                  </pic:nvPicPr>
                  <pic:blipFill>
                    <a:blip r:embed="rId16">
                      <a:extLst/>
                    </a:blip>
                    <a:stretch>
                      <a:fillRect/>
                    </a:stretch>
                  </pic:blipFill>
                  <pic:spPr>
                    <a:xfrm>
                      <a:off x="0" y="0"/>
                      <a:ext cx="3759958" cy="2672087"/>
                    </a:xfrm>
                    <a:prstGeom prst="rect">
                      <a:avLst/>
                    </a:prstGeom>
                    <a:ln w="12700" cap="flat">
                      <a:noFill/>
                      <a:miter lim="400000"/>
                    </a:ln>
                    <a:effectLst/>
                  </pic:spPr>
                </pic:pic>
              </a:graphicData>
            </a:graphic>
          </wp:inline>
        </w:drawing>
      </w:r>
    </w:p>
    <w:p>
      <w:pPr>
        <w:pStyle w:val="Body"/>
        <w:jc w:val="center"/>
        <w:rPr>
          <w:rFonts w:ascii="Calibri" w:cs="Calibri" w:hAnsi="Calibri" w:eastAsia="Calibri"/>
          <w:b w:val="1"/>
          <w:bCs w:val="1"/>
          <w:sz w:val="24"/>
          <w:szCs w:val="24"/>
        </w:rPr>
      </w:pP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STEP2</w:t>
      </w:r>
      <w:r>
        <w:rPr>
          <w:rFonts w:eastAsia="Arial Unicode MS" w:hint="eastAsia"/>
          <w:sz w:val="24"/>
          <w:szCs w:val="24"/>
          <w:rtl w:val="0"/>
          <w:lang w:val="zh-TW" w:eastAsia="zh-TW"/>
        </w:rPr>
        <w:t>：焊接电机线</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lang w:val="en-US"/>
        </w:rPr>
        <w:t>STEP2: Soldering the Cables</w:t>
      </w:r>
    </w:p>
    <w:p>
      <w:pPr>
        <w:pStyle w:val="Body"/>
        <w:ind w:firstLine="480"/>
        <w:rPr>
          <w:sz w:val="24"/>
          <w:szCs w:val="24"/>
        </w:rPr>
      </w:pPr>
      <w:r>
        <w:rPr>
          <w:rFonts w:eastAsia="Arial Unicode MS" w:hint="eastAsia"/>
          <w:sz w:val="24"/>
          <w:szCs w:val="24"/>
          <w:rtl w:val="0"/>
          <w:lang w:val="zh-TW" w:eastAsia="zh-TW"/>
        </w:rPr>
        <w:t>取出套件里自带的红黑导线，每个电机红、黑各一根，长度大约在</w:t>
      </w:r>
      <w:r>
        <w:rPr>
          <w:rFonts w:ascii="Trebuchet MS"/>
          <w:sz w:val="24"/>
          <w:szCs w:val="24"/>
          <w:rtl w:val="0"/>
        </w:rPr>
        <w:t>15cm</w:t>
      </w:r>
      <w:r>
        <w:rPr>
          <w:rFonts w:eastAsia="Arial Unicode MS" w:hint="eastAsia"/>
          <w:sz w:val="24"/>
          <w:szCs w:val="24"/>
          <w:rtl w:val="0"/>
          <w:lang w:val="zh-TW" w:eastAsia="zh-TW"/>
        </w:rPr>
        <w:t>左右。用剥线钳在线两头剥去外皮，留下导线用于焊接在电机引脚上。将四个电机线全部焊好。</w:t>
      </w:r>
    </w:p>
    <w:p>
      <w:pPr>
        <w:pStyle w:val="Body"/>
        <w:rPr>
          <w:sz w:val="24"/>
          <w:szCs w:val="24"/>
        </w:rPr>
      </w:pPr>
      <w:ins w:id="146" w:date="2015-04-07T15:32:00Z" w:author="Macaulay Honors College">
        <w:r>
          <w:rPr>
            <w:rFonts w:ascii="Calibri" w:cs="Calibri" w:hAnsi="Calibri" w:eastAsia="Calibri"/>
            <w:sz w:val="24"/>
            <w:szCs w:val="24"/>
            <w:rtl w:val="0"/>
            <w:lang w:val="en-US"/>
          </w:rPr>
          <w:t>Take the black and red wires out of the parts bag.</w:t>
        </w:r>
      </w:ins>
      <w:del w:id="147" w:date="2015-04-07T15:32:00Z" w:author="Macaulay Honors College">
        <w:r>
          <w:rPr>
            <w:rFonts w:ascii="Calibri" w:cs="Calibri" w:hAnsi="Calibri" w:eastAsia="Calibri"/>
            <w:sz w:val="24"/>
            <w:szCs w:val="24"/>
            <w:rtl w:val="0"/>
            <w:lang w:val="en-US"/>
          </w:rPr>
          <w:delText>Please take out the black and red cables from the utility bag</w:delText>
        </w:r>
      </w:del>
      <w:r>
        <w:rPr>
          <w:rFonts w:ascii="Calibri" w:cs="Calibri" w:hAnsi="Calibri" w:eastAsia="Calibri"/>
          <w:sz w:val="24"/>
          <w:szCs w:val="24"/>
          <w:rtl w:val="0"/>
        </w:rPr>
        <w:t xml:space="preserve"> </w:t>
      </w:r>
      <w:del w:id="148" w:date="2015-04-07T15:34:00Z" w:author="Macaulay Honors College">
        <w:r>
          <w:rPr>
            <w:rFonts w:ascii="Calibri" w:cs="Calibri" w:hAnsi="Calibri" w:eastAsia="Calibri"/>
            <w:sz w:val="24"/>
            <w:szCs w:val="24"/>
            <w:rtl w:val="0"/>
            <w:lang w:val="en-US"/>
          </w:rPr>
          <w:delText xml:space="preserve">and </w:delText>
        </w:r>
      </w:del>
      <w:ins w:id="149" w:date="2015-04-07T15:34:00Z" w:author="Macaulay Honors College">
        <w:r>
          <w:rPr>
            <w:rFonts w:ascii="Calibri" w:cs="Calibri" w:hAnsi="Calibri" w:eastAsia="Calibri"/>
            <w:sz w:val="24"/>
            <w:szCs w:val="24"/>
            <w:rtl w:val="0"/>
          </w:rPr>
          <w:t>A</w:t>
        </w:r>
      </w:ins>
      <w:del w:id="150" w:date="2015-04-07T15:34:00Z" w:author="Macaulay Honors College">
        <w:r>
          <w:rPr>
            <w:rFonts w:ascii="Calibri" w:cs="Calibri" w:hAnsi="Calibri" w:eastAsia="Calibri"/>
            <w:sz w:val="24"/>
            <w:szCs w:val="24"/>
            <w:rtl w:val="0"/>
          </w:rPr>
          <w:delText>a</w:delText>
        </w:r>
      </w:del>
      <w:r>
        <w:rPr>
          <w:rFonts w:ascii="Calibri" w:cs="Calibri" w:hAnsi="Calibri" w:eastAsia="Calibri"/>
          <w:sz w:val="24"/>
          <w:szCs w:val="24"/>
          <w:rtl w:val="0"/>
        </w:rPr>
        <w:t xml:space="preserve">ttach one black </w:t>
      </w:r>
      <w:ins w:id="151" w:date="2015-04-07T15:34:00Z" w:author="Macaulay Honors College">
        <w:r>
          <w:rPr>
            <w:rFonts w:ascii="Calibri" w:cs="Calibri" w:hAnsi="Calibri" w:eastAsia="Calibri"/>
            <w:sz w:val="24"/>
            <w:szCs w:val="24"/>
            <w:rtl w:val="0"/>
          </w:rPr>
          <w:t>and</w:t>
        </w:r>
      </w:ins>
      <w:del w:id="152" w:date="2015-04-07T15:34:00Z" w:author="Macaulay Honors College">
        <w:r>
          <w:rPr>
            <w:rFonts w:ascii="Calibri" w:cs="Calibri" w:hAnsi="Calibri" w:eastAsia="Calibri"/>
            <w:sz w:val="24"/>
            <w:szCs w:val="24"/>
            <w:rtl w:val="0"/>
          </w:rPr>
          <w:delText>&amp;</w:delText>
        </w:r>
      </w:del>
      <w:r>
        <w:rPr>
          <w:rFonts w:ascii="Calibri" w:cs="Calibri" w:hAnsi="Calibri" w:eastAsia="Calibri"/>
          <w:sz w:val="24"/>
          <w:szCs w:val="24"/>
          <w:rtl w:val="0"/>
          <w:lang w:val="en-US"/>
        </w:rPr>
        <w:t xml:space="preserve"> one red cable (15</w:t>
      </w:r>
      <w:ins w:id="153" w:date="2015-04-07T15:33:00Z" w:author="Macaulay Honors College">
        <w:r>
          <w:rPr>
            <w:rFonts w:ascii="Calibri" w:cs="Calibri" w:hAnsi="Calibri" w:eastAsia="Calibri"/>
            <w:sz w:val="24"/>
            <w:szCs w:val="24"/>
            <w:rtl w:val="0"/>
          </w:rPr>
          <w:t xml:space="preserve"> </w:t>
        </w:r>
      </w:ins>
      <w:r>
        <w:rPr>
          <w:rFonts w:ascii="Calibri" w:cs="Calibri" w:hAnsi="Calibri" w:eastAsia="Calibri"/>
          <w:sz w:val="24"/>
          <w:szCs w:val="24"/>
          <w:rtl w:val="0"/>
          <w:lang w:val="en-US"/>
        </w:rPr>
        <w:t>cm long) to each motor (4 motors in total). Then</w:t>
      </w:r>
      <w:ins w:id="154" w:date="2015-04-07T15:35:00Z" w:author="Macaulay Honors College">
        <w:r>
          <w:rPr>
            <w:rFonts w:ascii="Calibri" w:cs="Calibri" w:hAnsi="Calibri" w:eastAsia="Calibri"/>
            <w:sz w:val="24"/>
            <w:szCs w:val="24"/>
            <w:rtl w:val="0"/>
            <w:lang w:val="en-US"/>
          </w:rPr>
          <w:t xml:space="preserve"> use your wire stripper to strip</w:t>
        </w:r>
      </w:ins>
      <w:del w:id="155" w:date="2015-04-07T15:35:00Z" w:author="Macaulay Honors College">
        <w:r>
          <w:rPr>
            <w:rFonts w:ascii="Calibri" w:cs="Calibri" w:hAnsi="Calibri" w:eastAsia="Calibri"/>
            <w:sz w:val="24"/>
            <w:szCs w:val="24"/>
            <w:rtl w:val="0"/>
          </w:rPr>
          <w:delText xml:space="preserve"> </w:delText>
        </w:r>
      </w:del>
      <w:del w:id="156" w:date="2015-04-07T15:34:00Z" w:author="Macaulay Honors College">
        <w:r>
          <w:rPr>
            <w:rFonts w:ascii="Calibri" w:cs="Calibri" w:hAnsi="Calibri" w:eastAsia="Calibri"/>
            <w:sz w:val="24"/>
            <w:szCs w:val="24"/>
            <w:rtl w:val="0"/>
          </w:rPr>
          <w:delText>strip</w:delText>
        </w:r>
      </w:del>
      <w:r>
        <w:rPr>
          <w:rFonts w:ascii="Calibri" w:cs="Calibri" w:hAnsi="Calibri" w:eastAsia="Calibri"/>
          <w:sz w:val="24"/>
          <w:szCs w:val="24"/>
          <w:rtl w:val="0"/>
          <w:lang w:val="en-US"/>
        </w:rPr>
        <w:t xml:space="preserve"> the insulation at both ends of the </w:t>
      </w:r>
      <w:ins w:id="157" w:date="2015-04-07T15:35:00Z" w:author="Macaulay Honors College">
        <w:r>
          <w:rPr>
            <w:rFonts w:ascii="Calibri" w:cs="Calibri" w:hAnsi="Calibri" w:eastAsia="Calibri"/>
            <w:sz w:val="24"/>
            <w:szCs w:val="24"/>
            <w:rtl w:val="0"/>
            <w:lang w:val="de-DE"/>
          </w:rPr>
          <w:t>wires</w:t>
        </w:r>
      </w:ins>
      <w:ins w:id="158" w:date="2015-04-07T15:38:00Z" w:author="Macaulay Honors College">
        <w:r>
          <w:rPr>
            <w:rFonts w:ascii="Calibri" w:cs="Calibri" w:hAnsi="Calibri" w:eastAsia="Calibri"/>
            <w:sz w:val="24"/>
            <w:szCs w:val="24"/>
            <w:rtl w:val="0"/>
            <w:lang w:val="en-US"/>
          </w:rPr>
          <w:t xml:space="preserve"> (make sure not to strip too much</w:t>
        </w:r>
      </w:ins>
      <w:ins w:id="159" w:date="2015-04-07T15:38:00Z" w:author="Macaulay Honors College">
        <w:r>
          <w:rPr>
            <w:rFonts w:ascii="Calibri" w:cs="Calibri" w:hAnsi="Calibri" w:eastAsia="Calibri"/>
            <w:sz w:val="24"/>
            <w:szCs w:val="24"/>
            <w:rtl w:val="0"/>
          </w:rPr>
          <w:t>—</w:t>
        </w:r>
      </w:ins>
      <w:ins w:id="160" w:date="2015-04-07T15:38:00Z" w:author="Macaulay Honors College">
        <w:r>
          <w:rPr>
            <w:rFonts w:ascii="Calibri" w:cs="Calibri" w:hAnsi="Calibri" w:eastAsia="Calibri"/>
            <w:sz w:val="24"/>
            <w:szCs w:val="24"/>
            <w:rtl w:val="0"/>
            <w:lang w:val="en-US"/>
          </w:rPr>
          <w:t>refer to the pictures below)</w:t>
        </w:r>
      </w:ins>
      <w:del w:id="161" w:date="2015-04-07T15:35:00Z" w:author="Macaulay Honors College">
        <w:r>
          <w:rPr>
            <w:rFonts w:ascii="Calibri" w:cs="Calibri" w:hAnsi="Calibri" w:eastAsia="Calibri"/>
            <w:sz w:val="24"/>
            <w:szCs w:val="24"/>
            <w:rtl w:val="0"/>
            <w:lang w:val="es-ES_tradnl"/>
          </w:rPr>
          <w:delText>cables</w:delText>
        </w:r>
      </w:del>
      <w:r>
        <w:rPr>
          <w:rFonts w:ascii="Calibri" w:cs="Calibri" w:hAnsi="Calibri" w:eastAsia="Calibri"/>
          <w:sz w:val="24"/>
          <w:szCs w:val="24"/>
          <w:rtl w:val="0"/>
        </w:rPr>
        <w:t xml:space="preserve">. </w:t>
      </w:r>
      <w:ins w:id="162" w:date="2015-04-07T15:38:00Z" w:author="Macaulay Honors College">
        <w:r>
          <w:rPr>
            <w:rFonts w:ascii="Calibri" w:cs="Calibri" w:hAnsi="Calibri" w:eastAsia="Calibri"/>
            <w:sz w:val="24"/>
            <w:szCs w:val="24"/>
            <w:rtl w:val="0"/>
            <w:lang w:val="en-US"/>
          </w:rPr>
          <w:t>Next, solder the wires onto the pins affixed to the motors</w:t>
        </w:r>
      </w:ins>
      <w:ins w:id="163" w:date="2015-04-07T15:39:00Z" w:author="Macaulay Honors College">
        <w:r>
          <w:rPr>
            <w:rFonts w:ascii="Calibri" w:cs="Calibri" w:hAnsi="Calibri" w:eastAsia="Calibri"/>
            <w:sz w:val="24"/>
            <w:szCs w:val="24"/>
            <w:rtl w:val="0"/>
            <w:lang w:val="en-US"/>
          </w:rPr>
          <w:t>. Repeat the soldering process for all four motors.</w:t>
        </w:r>
      </w:ins>
      <w:del w:id="164" w:date="2015-04-07T15:39:00Z" w:author="Macaulay Honors College">
        <w:r>
          <w:rPr>
            <w:rFonts w:ascii="Calibri" w:cs="Calibri" w:hAnsi="Calibri" w:eastAsia="Calibri"/>
            <w:sz w:val="24"/>
            <w:szCs w:val="24"/>
            <w:rtl w:val="0"/>
            <w:lang w:val="en-US"/>
          </w:rPr>
          <w:delText>And the exposed electric wires shall be attached to pins on the motors by soldering.</w:delText>
        </w:r>
      </w:del>
      <w:r>
        <w:rPr>
          <w:rFonts w:ascii="Calibri" w:cs="Calibri" w:hAnsi="Calibri" w:eastAsia="Calibri"/>
          <w:sz w:val="24"/>
          <w:szCs w:val="24"/>
          <w:rtl w:val="0"/>
        </w:rPr>
        <w:t xml:space="preserve"> </w:t>
      </w:r>
    </w:p>
    <w:p>
      <w:pPr>
        <w:pStyle w:val="Body"/>
        <w:ind w:firstLine="480"/>
        <w:rPr>
          <w:sz w:val="24"/>
          <w:szCs w:val="24"/>
        </w:rPr>
      </w:pPr>
    </w:p>
    <w:p>
      <w:pPr>
        <w:pStyle w:val="Body"/>
        <w:rPr>
          <w:color w:val="ff7c80"/>
          <w:sz w:val="24"/>
          <w:szCs w:val="24"/>
          <w:u w:color="ff7c80"/>
        </w:rPr>
      </w:pPr>
      <w:r>
        <w:rPr>
          <w:rFonts w:eastAsia="Arial Unicode MS" w:hint="eastAsia"/>
          <w:color w:val="ff7c80"/>
          <w:sz w:val="24"/>
          <w:szCs w:val="24"/>
          <w:u w:color="ff7c80"/>
          <w:rtl w:val="0"/>
          <w:lang w:val="zh-TW" w:eastAsia="zh-TW"/>
        </w:rPr>
        <w:t>注意：焊接的时候，注意线序正确，可参照下图的红黑线的位置。</w:t>
      </w:r>
    </w:p>
    <w:p>
      <w:pPr>
        <w:pStyle w:val="Body"/>
        <w:rPr>
          <w:color w:val="ff7c80"/>
          <w:sz w:val="24"/>
          <w:szCs w:val="24"/>
          <w:u w:color="ff7c80"/>
        </w:rPr>
      </w:pPr>
      <w:r>
        <w:rPr>
          <w:rFonts w:ascii="Calibri" w:cs="Calibri" w:hAnsi="Calibri" w:eastAsia="Calibri"/>
          <w:color w:val="ff7c80"/>
          <w:sz w:val="24"/>
          <w:szCs w:val="24"/>
          <w:u w:color="ff7c80"/>
          <w:rtl w:val="0"/>
          <w:lang w:val="en-US"/>
        </w:rPr>
        <w:t xml:space="preserve">NOTE: Pay attention to the </w:t>
      </w:r>
      <w:del w:id="165" w:date="2015-04-07T15:42:00Z" w:author="Macaulay Honors College">
        <w:r>
          <w:rPr>
            <w:rFonts w:ascii="Calibri" w:cs="Calibri" w:hAnsi="Calibri" w:eastAsia="Calibri"/>
            <w:color w:val="ff7c80"/>
            <w:sz w:val="24"/>
            <w:szCs w:val="24"/>
            <w:u w:color="ff7c80"/>
            <w:rtl w:val="0"/>
            <w:lang w:val="en-US"/>
          </w:rPr>
          <w:delText xml:space="preserve">exact </w:delText>
        </w:r>
      </w:del>
      <w:ins w:id="166" w:date="2015-04-07T15:42:00Z" w:author="Macaulay Honors College">
        <w:r>
          <w:rPr>
            <w:rFonts w:ascii="Calibri" w:cs="Calibri" w:hAnsi="Calibri" w:eastAsia="Calibri"/>
            <w:color w:val="ff7c80"/>
            <w:sz w:val="24"/>
            <w:szCs w:val="24"/>
            <w:u w:color="ff7c80"/>
            <w:rtl w:val="0"/>
            <w:lang w:val="en-US"/>
          </w:rPr>
          <w:t xml:space="preserve">correct </w:t>
        </w:r>
      </w:ins>
      <w:r>
        <w:rPr>
          <w:rFonts w:ascii="Calibri" w:cs="Calibri" w:hAnsi="Calibri" w:eastAsia="Calibri"/>
          <w:color w:val="ff7c80"/>
          <w:sz w:val="24"/>
          <w:szCs w:val="24"/>
          <w:u w:color="ff7c80"/>
          <w:rtl w:val="0"/>
          <w:lang w:val="en-US"/>
        </w:rPr>
        <w:t xml:space="preserve">locations of the red and black </w:t>
      </w:r>
      <w:ins w:id="167" w:date="2015-04-07T15:41:00Z" w:author="Macaulay Honors College">
        <w:r>
          <w:rPr>
            <w:rFonts w:ascii="Calibri" w:cs="Calibri" w:hAnsi="Calibri" w:eastAsia="Calibri"/>
            <w:color w:val="ff7c80"/>
            <w:sz w:val="24"/>
            <w:szCs w:val="24"/>
            <w:u w:color="ff7c80"/>
            <w:rtl w:val="0"/>
            <w:lang w:val="de-DE"/>
          </w:rPr>
          <w:t>wires</w:t>
        </w:r>
      </w:ins>
      <w:del w:id="168" w:date="2015-04-07T15:41:00Z" w:author="Macaulay Honors College">
        <w:r>
          <w:rPr>
            <w:rFonts w:ascii="Calibri" w:cs="Calibri" w:hAnsi="Calibri" w:eastAsia="Calibri"/>
            <w:color w:val="ff7c80"/>
            <w:sz w:val="24"/>
            <w:szCs w:val="24"/>
            <w:u w:color="ff7c80"/>
            <w:rtl w:val="0"/>
            <w:lang w:val="es-ES_tradnl"/>
          </w:rPr>
          <w:delText>cables</w:delText>
        </w:r>
      </w:del>
      <w:r>
        <w:rPr>
          <w:rFonts w:ascii="Calibri" w:cs="Calibri" w:hAnsi="Calibri" w:eastAsia="Calibri"/>
          <w:color w:val="ff7c80"/>
          <w:sz w:val="24"/>
          <w:szCs w:val="24"/>
          <w:u w:color="ff7c80"/>
          <w:rtl w:val="0"/>
          <w:lang w:val="en-US"/>
        </w:rPr>
        <w:t xml:space="preserve"> when soldering. Please </w:t>
      </w:r>
      <w:ins w:id="169" w:date="2015-04-07T15:40:00Z" w:author="Macaulay Honors College">
        <w:r>
          <w:rPr>
            <w:rFonts w:ascii="Calibri" w:cs="Calibri" w:hAnsi="Calibri" w:eastAsia="Calibri"/>
            <w:color w:val="ff7c80"/>
            <w:sz w:val="24"/>
            <w:szCs w:val="24"/>
            <w:u w:color="ff7c80"/>
            <w:rtl w:val="0"/>
          </w:rPr>
          <w:t>consult</w:t>
        </w:r>
      </w:ins>
      <w:del w:id="170" w:date="2015-04-07T15:40:00Z" w:author="Macaulay Honors College">
        <w:r>
          <w:rPr>
            <w:rFonts w:ascii="Calibri" w:cs="Calibri" w:hAnsi="Calibri" w:eastAsia="Calibri"/>
            <w:color w:val="ff7c80"/>
            <w:sz w:val="24"/>
            <w:szCs w:val="24"/>
            <w:u w:color="ff7c80"/>
            <w:rtl w:val="0"/>
            <w:lang w:val="pt-PT"/>
          </w:rPr>
          <w:delText>check</w:delText>
        </w:r>
      </w:del>
      <w:r>
        <w:rPr>
          <w:rFonts w:ascii="Calibri" w:cs="Calibri" w:hAnsi="Calibri" w:eastAsia="Calibri"/>
          <w:color w:val="ff7c80"/>
          <w:sz w:val="24"/>
          <w:szCs w:val="24"/>
          <w:u w:color="ff7c80"/>
          <w:rtl w:val="0"/>
          <w:lang w:val="en-US"/>
        </w:rPr>
        <w:t xml:space="preserve"> the following photos for details.</w:t>
      </w:r>
    </w:p>
    <w:p>
      <w:pPr>
        <w:pStyle w:val="Body"/>
        <w:jc w:val="center"/>
        <w:rPr>
          <w:sz w:val="24"/>
          <w:szCs w:val="24"/>
        </w:rPr>
      </w:pPr>
      <w:r>
        <w:rPr>
          <w:sz w:val="24"/>
          <w:szCs w:val="24"/>
          <w:rtl w:val="0"/>
        </w:rPr>
        <w:drawing>
          <wp:inline distT="0" distB="0" distL="0" distR="0">
            <wp:extent cx="2549591" cy="180000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7">
                      <a:extLst/>
                    </a:blip>
                    <a:stretch>
                      <a:fillRect/>
                    </a:stretch>
                  </pic:blipFill>
                  <pic:spPr>
                    <a:xfrm>
                      <a:off x="0" y="0"/>
                      <a:ext cx="2549591" cy="1800000"/>
                    </a:xfrm>
                    <a:prstGeom prst="rect">
                      <a:avLst/>
                    </a:prstGeom>
                    <a:ln w="12700" cap="flat">
                      <a:noFill/>
                      <a:miter lim="400000"/>
                    </a:ln>
                    <a:effectLst/>
                  </pic:spPr>
                </pic:pic>
              </a:graphicData>
            </a:graphic>
          </wp:inline>
        </w:drawing>
      </w:r>
      <w:r>
        <w:rPr>
          <w:rFonts w:ascii="Trebuchet MS"/>
          <w:sz w:val="24"/>
          <w:szCs w:val="24"/>
          <w:rtl w:val="0"/>
        </w:rPr>
        <w:t xml:space="preserve">     </w:t>
      </w:r>
      <w:r>
        <w:rPr>
          <w:sz w:val="24"/>
          <w:szCs w:val="24"/>
          <w:rtl w:val="0"/>
        </w:rPr>
        <w:drawing>
          <wp:inline distT="0" distB="0" distL="0" distR="0">
            <wp:extent cx="2272603" cy="1800001"/>
            <wp:effectExtent l="0" t="0" r="0" b="0"/>
            <wp:docPr id="1073741835" name="officeArt object" descr="C:\Users\Administrator\Desktop\08 - 移动机器人导购系统\教程图片\PirateCar2.png"/>
            <wp:cNvGraphicFramePr/>
            <a:graphic xmlns:a="http://schemas.openxmlformats.org/drawingml/2006/main">
              <a:graphicData uri="http://schemas.openxmlformats.org/drawingml/2006/picture">
                <pic:pic xmlns:pic="http://schemas.openxmlformats.org/drawingml/2006/picture">
                  <pic:nvPicPr>
                    <pic:cNvPr id="1073741835" name="image11.jpg" descr="C:\Users\Administrator\Desktop\08 - 移动机器人导购系统\教程图片\PirateCar2.png"/>
                    <pic:cNvPicPr/>
                  </pic:nvPicPr>
                  <pic:blipFill>
                    <a:blip r:embed="rId18">
                      <a:extLst/>
                    </a:blip>
                    <a:stretch>
                      <a:fillRect/>
                    </a:stretch>
                  </pic:blipFill>
                  <pic:spPr>
                    <a:xfrm>
                      <a:off x="0" y="0"/>
                      <a:ext cx="2272603" cy="1800001"/>
                    </a:xfrm>
                    <a:prstGeom prst="rect">
                      <a:avLst/>
                    </a:prstGeom>
                    <a:ln w="12700" cap="flat">
                      <a:noFill/>
                      <a:miter lim="400000"/>
                    </a:ln>
                    <a:effectLst/>
                  </pic:spPr>
                </pic:pic>
              </a:graphicData>
            </a:graphic>
          </wp:inline>
        </w:drawing>
      </w:r>
    </w:p>
    <w:p>
      <w:pPr>
        <w:pStyle w:val="Body"/>
        <w:jc w:val="center"/>
        <w:rPr>
          <w:rFonts w:ascii="Calibri" w:cs="Calibri" w:hAnsi="Calibri" w:eastAsia="Calibri"/>
          <w:b w:val="1"/>
          <w:bCs w:val="1"/>
          <w:sz w:val="24"/>
          <w:szCs w:val="24"/>
        </w:rPr>
      </w:pPr>
      <w:r>
        <w:rPr>
          <w:rFonts w:ascii="Calibri" w:cs="Calibri" w:hAnsi="Calibri" w:eastAsia="Calibri"/>
          <w:b w:val="1"/>
          <w:bCs w:val="1"/>
          <w:sz w:val="24"/>
          <w:szCs w:val="24"/>
          <w:rtl w:val="0"/>
        </w:rPr>
        <w:drawing>
          <wp:inline distT="0" distB="0" distL="0" distR="0">
            <wp:extent cx="3009333" cy="2387312"/>
            <wp:effectExtent l="0" t="0" r="0" b="0"/>
            <wp:docPr id="1073741836" name="officeArt object" descr="C:\Users\Administrator\Desktop\08 - 移动机器人导购系统\教程图片\PirateCar3.png"/>
            <wp:cNvGraphicFramePr/>
            <a:graphic xmlns:a="http://schemas.openxmlformats.org/drawingml/2006/main">
              <a:graphicData uri="http://schemas.openxmlformats.org/drawingml/2006/picture">
                <pic:pic xmlns:pic="http://schemas.openxmlformats.org/drawingml/2006/picture">
                  <pic:nvPicPr>
                    <pic:cNvPr id="1073741836" name="image12.png" descr="C:\Users\Administrator\Desktop\08 - 移动机器人导购系统\教程图片\PirateCar3.png"/>
                    <pic:cNvPicPr/>
                  </pic:nvPicPr>
                  <pic:blipFill>
                    <a:blip r:embed="rId19">
                      <a:extLst/>
                    </a:blip>
                    <a:stretch>
                      <a:fillRect/>
                    </a:stretch>
                  </pic:blipFill>
                  <pic:spPr>
                    <a:xfrm>
                      <a:off x="0" y="0"/>
                      <a:ext cx="3009333" cy="2387312"/>
                    </a:xfrm>
                    <a:prstGeom prst="rect">
                      <a:avLst/>
                    </a:prstGeom>
                    <a:ln w="12700" cap="flat">
                      <a:noFill/>
                      <a:miter lim="400000"/>
                    </a:ln>
                    <a:effectLst/>
                  </pic:spPr>
                </pic:pic>
              </a:graphicData>
            </a:graphic>
          </wp:inline>
        </w:drawing>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STEP3</w:t>
      </w:r>
      <w:r>
        <w:rPr>
          <w:rFonts w:eastAsia="Arial Unicode MS" w:hint="eastAsia"/>
          <w:sz w:val="24"/>
          <w:szCs w:val="24"/>
          <w:rtl w:val="0"/>
          <w:lang w:val="zh-TW" w:eastAsia="zh-TW"/>
        </w:rPr>
        <w:t>：安装</w:t>
      </w:r>
      <w:r>
        <w:rPr>
          <w:rFonts w:ascii="Calibri" w:cs="Calibri" w:hAnsi="Calibri" w:eastAsia="Calibri"/>
          <w:b w:val="1"/>
          <w:bCs w:val="1"/>
          <w:sz w:val="24"/>
          <w:szCs w:val="24"/>
          <w:rtl w:val="0"/>
        </w:rPr>
        <w:t xml:space="preserve">Romeo BLE </w:t>
      </w:r>
      <w:r>
        <w:rPr>
          <w:rFonts w:eastAsia="Arial Unicode MS" w:hint="eastAsia"/>
          <w:sz w:val="24"/>
          <w:szCs w:val="24"/>
          <w:rtl w:val="0"/>
          <w:lang w:val="zh-TW" w:eastAsia="zh-TW"/>
        </w:rPr>
        <w:t>控制器</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lang w:val="en-US"/>
        </w:rPr>
        <w:t>STEP3: Assemble the Romeo BLE controller</w:t>
      </w:r>
    </w:p>
    <w:p>
      <w:pPr>
        <w:pStyle w:val="Body"/>
        <w:ind w:firstLine="480"/>
        <w:rPr>
          <w:sz w:val="24"/>
          <w:szCs w:val="24"/>
        </w:rPr>
      </w:pPr>
      <w:r>
        <w:rPr>
          <w:rFonts w:eastAsia="Arial Unicode MS" w:hint="eastAsia"/>
          <w:sz w:val="24"/>
          <w:szCs w:val="24"/>
          <w:rtl w:val="0"/>
          <w:lang w:val="zh-TW" w:eastAsia="zh-TW"/>
        </w:rPr>
        <w:t>找到零件包中的</w:t>
      </w:r>
      <w:r>
        <w:rPr>
          <w:rFonts w:ascii="Trebuchet MS"/>
          <w:sz w:val="24"/>
          <w:szCs w:val="24"/>
          <w:rtl w:val="0"/>
        </w:rPr>
        <w:t>3</w:t>
      </w:r>
      <w:r>
        <w:rPr>
          <w:rFonts w:eastAsia="Arial Unicode MS" w:hint="eastAsia"/>
          <w:sz w:val="24"/>
          <w:szCs w:val="24"/>
          <w:rtl w:val="0"/>
          <w:lang w:val="zh-TW" w:eastAsia="zh-TW"/>
        </w:rPr>
        <w:t>个</w:t>
      </w:r>
      <w:r>
        <w:rPr>
          <w:rFonts w:ascii="Trebuchet MS"/>
          <w:sz w:val="24"/>
          <w:szCs w:val="24"/>
          <w:rtl w:val="0"/>
        </w:rPr>
        <w:t>1cm</w:t>
      </w:r>
      <w:r>
        <w:rPr>
          <w:rFonts w:eastAsia="Arial Unicode MS" w:hint="eastAsia"/>
          <w:sz w:val="24"/>
          <w:szCs w:val="24"/>
          <w:rtl w:val="0"/>
          <w:lang w:val="zh-TW" w:eastAsia="zh-TW"/>
        </w:rPr>
        <w:t>长的铜柱，那是用于固定控制板的。首先，需要找到控制器的三个固定空位。并将铜柱拧上去。完成之后，再将控制器用螺丝固定上去。</w:t>
      </w:r>
    </w:p>
    <w:p>
      <w:pPr>
        <w:pStyle w:val="Body"/>
        <w:rPr>
          <w:sz w:val="24"/>
          <w:szCs w:val="24"/>
        </w:rPr>
      </w:pPr>
      <w:del w:id="171" w:date="2015-04-07T15:42:00Z" w:author="Macaulay Honors College">
        <w:r>
          <w:rPr>
            <w:rFonts w:ascii="Calibri" w:cs="Calibri" w:hAnsi="Calibri" w:eastAsia="Calibri"/>
            <w:sz w:val="24"/>
            <w:szCs w:val="24"/>
            <w:rtl w:val="0"/>
            <w:lang w:val="en-US"/>
          </w:rPr>
          <w:delText>Please find three copper pillars in the utility bag</w:delText>
        </w:r>
      </w:del>
      <w:ins w:id="172" w:date="2015-04-07T15:42:00Z" w:author="Macaulay Honors College">
        <w:r>
          <w:rPr>
            <w:rFonts w:ascii="Calibri" w:cs="Calibri" w:hAnsi="Calibri" w:eastAsia="Calibri"/>
            <w:sz w:val="24"/>
            <w:szCs w:val="24"/>
            <w:rtl w:val="0"/>
            <w:lang w:val="en-US"/>
          </w:rPr>
          <w:t>Look in your parts bag for three copper supports</w:t>
        </w:r>
      </w:ins>
      <w:r>
        <w:rPr>
          <w:rFonts w:ascii="Calibri" w:cs="Calibri" w:hAnsi="Calibri" w:eastAsia="Calibri"/>
          <w:sz w:val="24"/>
          <w:szCs w:val="24"/>
          <w:rtl w:val="0"/>
          <w:lang w:val="en-US"/>
        </w:rPr>
        <w:t>. Those 1cm</w:t>
      </w:r>
      <w:r>
        <w:rPr>
          <w:rFonts w:eastAsia="Arial Unicode MS" w:hint="eastAsia"/>
          <w:sz w:val="24"/>
          <w:szCs w:val="24"/>
          <w:rtl w:val="0"/>
          <w:lang w:val="zh-TW" w:eastAsia="zh-TW"/>
        </w:rPr>
        <w:t>－</w:t>
      </w:r>
      <w:r>
        <w:rPr>
          <w:rFonts w:ascii="Calibri" w:cs="Calibri" w:hAnsi="Calibri" w:eastAsia="Calibri"/>
          <w:sz w:val="24"/>
          <w:szCs w:val="24"/>
          <w:rtl w:val="0"/>
          <w:lang w:val="en-US"/>
        </w:rPr>
        <w:t xml:space="preserve">long </w:t>
      </w:r>
      <w:del w:id="173" w:date="2015-04-07T15:43:00Z" w:author="Macaulay Honors College">
        <w:r>
          <w:rPr>
            <w:rFonts w:ascii="Calibri" w:cs="Calibri" w:hAnsi="Calibri" w:eastAsia="Calibri"/>
            <w:sz w:val="24"/>
            <w:szCs w:val="24"/>
            <w:rtl w:val="0"/>
          </w:rPr>
          <w:delText xml:space="preserve">pillars </w:delText>
        </w:r>
      </w:del>
      <w:ins w:id="174" w:date="2015-04-07T15:43:00Z" w:author="Macaulay Honors College">
        <w:r>
          <w:rPr>
            <w:rFonts w:ascii="Calibri" w:cs="Calibri" w:hAnsi="Calibri" w:eastAsia="Calibri"/>
            <w:sz w:val="24"/>
            <w:szCs w:val="24"/>
            <w:rtl w:val="0"/>
            <w:lang w:val="en-US"/>
          </w:rPr>
          <w:t xml:space="preserve">supports </w:t>
        </w:r>
      </w:ins>
      <w:r>
        <w:rPr>
          <w:rFonts w:ascii="Calibri" w:cs="Calibri" w:hAnsi="Calibri" w:eastAsia="Calibri"/>
          <w:sz w:val="24"/>
          <w:szCs w:val="24"/>
          <w:rtl w:val="0"/>
          <w:lang w:val="en-US"/>
        </w:rPr>
        <w:t xml:space="preserve">are used to </w:t>
      </w:r>
      <w:del w:id="175" w:date="2015-04-07T15:44:00Z" w:author="Macaulay Honors College">
        <w:r>
          <w:rPr>
            <w:rFonts w:ascii="Calibri" w:cs="Calibri" w:hAnsi="Calibri" w:eastAsia="Calibri"/>
            <w:sz w:val="24"/>
            <w:szCs w:val="24"/>
            <w:rtl w:val="0"/>
            <w:lang w:val="en-US"/>
          </w:rPr>
          <w:delText>fix the controlling</w:delText>
        </w:r>
      </w:del>
      <w:ins w:id="176" w:date="2015-04-07T15:44:00Z" w:author="Macaulay Honors College">
        <w:r>
          <w:rPr>
            <w:rFonts w:ascii="Calibri" w:cs="Calibri" w:hAnsi="Calibri" w:eastAsia="Calibri"/>
            <w:sz w:val="24"/>
            <w:szCs w:val="24"/>
            <w:rtl w:val="0"/>
            <w:lang w:val="en-US"/>
          </w:rPr>
          <w:t>fasten the Romeo controller board</w:t>
        </w:r>
      </w:ins>
      <w:del w:id="177" w:date="2015-04-07T15:45:00Z" w:author="Macaulay Honors College">
        <w:r>
          <w:rPr>
            <w:rFonts w:ascii="Calibri" w:cs="Calibri" w:hAnsi="Calibri" w:eastAsia="Calibri"/>
            <w:sz w:val="24"/>
            <w:szCs w:val="24"/>
            <w:rtl w:val="0"/>
          </w:rPr>
          <w:delText xml:space="preserve"> plate</w:delText>
        </w:r>
      </w:del>
      <w:r>
        <w:rPr>
          <w:rFonts w:ascii="Calibri" w:cs="Calibri" w:hAnsi="Calibri" w:eastAsia="Calibri"/>
          <w:sz w:val="24"/>
          <w:szCs w:val="24"/>
          <w:rtl w:val="0"/>
          <w:lang w:val="pt-PT"/>
        </w:rPr>
        <w:t xml:space="preserve">. As </w:t>
      </w:r>
      <w:del w:id="178" w:date="2015-04-07T15:45:00Z" w:author="Macaulay Honors College">
        <w:r>
          <w:rPr>
            <w:rFonts w:ascii="Calibri" w:cs="Calibri" w:hAnsi="Calibri" w:eastAsia="Calibri"/>
            <w:sz w:val="24"/>
            <w:szCs w:val="24"/>
            <w:rtl w:val="0"/>
            <w:lang w:val="en-US"/>
          </w:rPr>
          <w:delText xml:space="preserve">it is </w:delText>
        </w:r>
      </w:del>
      <w:r>
        <w:rPr>
          <w:rFonts w:ascii="Calibri" w:cs="Calibri" w:hAnsi="Calibri" w:eastAsia="Calibri"/>
          <w:sz w:val="24"/>
          <w:szCs w:val="24"/>
          <w:rtl w:val="0"/>
          <w:lang w:val="en-US"/>
        </w:rPr>
        <w:t>shown in the picture below, there are three holes in the</w:t>
      </w:r>
      <w:del w:id="179" w:date="2015-04-07T15:45:00Z" w:author="Macaulay Honors College">
        <w:r>
          <w:rPr>
            <w:rFonts w:ascii="Calibri" w:cs="Calibri" w:hAnsi="Calibri" w:eastAsia="Calibri"/>
            <w:sz w:val="24"/>
            <w:szCs w:val="24"/>
            <w:rtl w:val="0"/>
          </w:rPr>
          <w:delText xml:space="preserve"> </w:delText>
        </w:r>
      </w:del>
      <w:ins w:id="180" w:date="2015-04-07T15:45:00Z" w:author="Macaulay Honors College">
        <w:r>
          <w:rPr>
            <w:rFonts w:ascii="Calibri" w:cs="Calibri" w:hAnsi="Calibri" w:eastAsia="Calibri"/>
            <w:sz w:val="24"/>
            <w:szCs w:val="24"/>
            <w:rtl w:val="0"/>
          </w:rPr>
          <w:t xml:space="preserve"> controller board</w:t>
        </w:r>
      </w:ins>
      <w:del w:id="181" w:date="2015-04-07T15:45:00Z" w:author="Macaulay Honors College">
        <w:r>
          <w:rPr>
            <w:rFonts w:ascii="Calibri" w:cs="Calibri" w:hAnsi="Calibri" w:eastAsia="Calibri"/>
            <w:sz w:val="24"/>
            <w:szCs w:val="24"/>
            <w:rtl w:val="0"/>
          </w:rPr>
          <w:delText>controlling plate</w:delText>
        </w:r>
      </w:del>
      <w:r>
        <w:rPr>
          <w:rFonts w:ascii="Calibri" w:cs="Calibri" w:hAnsi="Calibri" w:eastAsia="Calibri"/>
          <w:sz w:val="24"/>
          <w:szCs w:val="24"/>
          <w:rtl w:val="0"/>
        </w:rPr>
        <w:t xml:space="preserve">. </w:t>
      </w:r>
      <w:del w:id="182" w:date="2015-04-07T15:47:00Z" w:author="Macaulay Honors College">
        <w:r>
          <w:rPr>
            <w:rFonts w:ascii="Calibri" w:cs="Calibri" w:hAnsi="Calibri" w:eastAsia="Calibri"/>
            <w:sz w:val="24"/>
            <w:szCs w:val="24"/>
            <w:rtl w:val="0"/>
            <w:lang w:val="en-US"/>
          </w:rPr>
          <w:delText>Apply those</w:delText>
        </w:r>
      </w:del>
      <w:ins w:id="183" w:date="2015-04-07T15:47:00Z" w:author="Macaulay Honors College">
        <w:r>
          <w:rPr>
            <w:rFonts w:ascii="Calibri" w:cs="Calibri" w:hAnsi="Calibri" w:eastAsia="Calibri"/>
            <w:sz w:val="24"/>
            <w:szCs w:val="24"/>
            <w:rtl w:val="0"/>
            <w:lang w:val="en-US"/>
          </w:rPr>
          <w:t>Place the</w:t>
        </w:r>
      </w:ins>
      <w:r>
        <w:rPr>
          <w:rFonts w:ascii="Calibri" w:cs="Calibri" w:hAnsi="Calibri" w:eastAsia="Calibri"/>
          <w:sz w:val="24"/>
          <w:szCs w:val="24"/>
          <w:rtl w:val="0"/>
          <w:lang w:val="en-US"/>
        </w:rPr>
        <w:t xml:space="preserve"> three copper </w:t>
      </w:r>
      <w:ins w:id="184" w:date="2015-04-07T15:48:00Z" w:author="Macaulay Honors College">
        <w:r>
          <w:rPr>
            <w:rFonts w:ascii="Calibri" w:cs="Calibri" w:hAnsi="Calibri" w:eastAsia="Calibri"/>
            <w:sz w:val="24"/>
            <w:szCs w:val="24"/>
            <w:rtl w:val="0"/>
            <w:lang w:val="en-US"/>
          </w:rPr>
          <w:t>supports</w:t>
        </w:r>
      </w:ins>
      <w:del w:id="185" w:date="2015-04-07T15:48:00Z" w:author="Macaulay Honors College">
        <w:r>
          <w:rPr>
            <w:rFonts w:ascii="Calibri" w:cs="Calibri" w:hAnsi="Calibri" w:eastAsia="Calibri"/>
            <w:sz w:val="24"/>
            <w:szCs w:val="24"/>
            <w:rtl w:val="0"/>
          </w:rPr>
          <w:delText>pillars</w:delText>
        </w:r>
      </w:del>
      <w:r>
        <w:rPr>
          <w:rFonts w:ascii="Calibri" w:cs="Calibri" w:hAnsi="Calibri" w:eastAsia="Calibri"/>
          <w:sz w:val="24"/>
          <w:szCs w:val="24"/>
          <w:rtl w:val="0"/>
        </w:rPr>
        <w:t xml:space="preserve"> </w:t>
      </w:r>
      <w:ins w:id="186" w:date="2015-04-07T15:48:00Z" w:author="Macaulay Honors College">
        <w:r>
          <w:rPr>
            <w:rFonts w:ascii="Calibri" w:cs="Calibri" w:hAnsi="Calibri" w:eastAsia="Calibri"/>
            <w:sz w:val="24"/>
            <w:szCs w:val="24"/>
            <w:rtl w:val="0"/>
          </w:rPr>
          <w:t>in</w:t>
        </w:r>
      </w:ins>
      <w:r>
        <w:rPr>
          <w:rFonts w:ascii="Calibri" w:cs="Calibri" w:hAnsi="Calibri" w:eastAsia="Calibri"/>
          <w:sz w:val="24"/>
          <w:szCs w:val="24"/>
          <w:rtl w:val="0"/>
          <w:lang w:val="en-US"/>
        </w:rPr>
        <w:t>to the holes</w:t>
      </w:r>
      <w:ins w:id="187" w:date="2015-04-07T15:48:00Z" w:author="Macaulay Honors College">
        <w:r>
          <w:rPr>
            <w:rFonts w:ascii="Calibri" w:cs="Calibri" w:hAnsi="Calibri" w:eastAsia="Calibri"/>
            <w:sz w:val="24"/>
            <w:szCs w:val="24"/>
            <w:rtl w:val="0"/>
            <w:lang w:val="en-US"/>
          </w:rPr>
          <w:t>, then</w:t>
        </w:r>
      </w:ins>
      <w:del w:id="188" w:date="2015-04-07T15:48:00Z" w:author="Macaulay Honors College">
        <w:r>
          <w:rPr>
            <w:rFonts w:ascii="Calibri" w:cs="Calibri" w:hAnsi="Calibri" w:eastAsia="Calibri"/>
            <w:sz w:val="24"/>
            <w:szCs w:val="24"/>
            <w:rtl w:val="0"/>
            <w:lang w:val="en-US"/>
          </w:rPr>
          <w:delText xml:space="preserve"> and</w:delText>
        </w:r>
      </w:del>
      <w:r>
        <w:rPr>
          <w:rFonts w:ascii="Calibri" w:cs="Calibri" w:hAnsi="Calibri" w:eastAsia="Calibri"/>
          <w:sz w:val="24"/>
          <w:szCs w:val="24"/>
          <w:rtl w:val="0"/>
        </w:rPr>
        <w:t xml:space="preserve"> </w:t>
      </w:r>
      <w:del w:id="189" w:date="2015-04-07T15:49:00Z" w:author="Macaulay Honors College">
        <w:r>
          <w:rPr>
            <w:rFonts w:ascii="Calibri" w:cs="Calibri" w:hAnsi="Calibri" w:eastAsia="Calibri"/>
            <w:sz w:val="24"/>
            <w:szCs w:val="24"/>
            <w:rtl w:val="0"/>
            <w:lang w:val="en-US"/>
          </w:rPr>
          <w:delText>fix them on it</w:delText>
        </w:r>
      </w:del>
      <w:ins w:id="190" w:date="2015-04-07T15:49:00Z" w:author="Macaulay Honors College">
        <w:r>
          <w:rPr>
            <w:rFonts w:ascii="Calibri" w:cs="Calibri" w:hAnsi="Calibri" w:eastAsia="Calibri"/>
            <w:sz w:val="24"/>
            <w:szCs w:val="24"/>
            <w:rtl w:val="0"/>
            <w:lang w:val="en-US"/>
          </w:rPr>
          <w:t>fasten them into place</w:t>
        </w:r>
      </w:ins>
      <w:r>
        <w:rPr>
          <w:rFonts w:ascii="Calibri" w:cs="Calibri" w:hAnsi="Calibri" w:eastAsia="Calibri"/>
          <w:sz w:val="24"/>
          <w:szCs w:val="24"/>
          <w:rtl w:val="0"/>
          <w:lang w:val="en-US"/>
        </w:rPr>
        <w:t xml:space="preserve"> with </w:t>
      </w:r>
      <w:ins w:id="191" w:date="2015-04-07T15:49:00Z" w:author="Macaulay Honors College">
        <w:r>
          <w:rPr>
            <w:rFonts w:ascii="Calibri" w:cs="Calibri" w:hAnsi="Calibri" w:eastAsia="Calibri"/>
            <w:sz w:val="24"/>
            <w:szCs w:val="24"/>
            <w:rtl w:val="0"/>
            <w:lang w:val="en-US"/>
          </w:rPr>
          <w:t xml:space="preserve">the appropriate </w:t>
        </w:r>
      </w:ins>
      <w:r>
        <w:rPr>
          <w:rFonts w:ascii="Calibri" w:cs="Calibri" w:hAnsi="Calibri" w:eastAsia="Calibri"/>
          <w:sz w:val="24"/>
          <w:szCs w:val="24"/>
          <w:rtl w:val="0"/>
        </w:rPr>
        <w:t>screws.</w:t>
      </w:r>
    </w:p>
    <w:p>
      <w:pPr>
        <w:pStyle w:val="Body"/>
        <w:jc w:val="center"/>
        <w:rPr>
          <w:sz w:val="24"/>
          <w:szCs w:val="24"/>
        </w:rPr>
      </w:pPr>
      <w:r>
        <w:rPr>
          <w:sz w:val="24"/>
          <w:szCs w:val="24"/>
          <w:rtl w:val="0"/>
        </w:rPr>
        <w:drawing>
          <wp:inline distT="0" distB="0" distL="0" distR="0">
            <wp:extent cx="3924168" cy="3060001"/>
            <wp:effectExtent l="0" t="0" r="0" b="0"/>
            <wp:docPr id="1073741837" name="officeArt object" descr="C:\Users\Administrator\Desktop\08 - 移动机器人导购系统\教程图片\PirateCar4.png"/>
            <wp:cNvGraphicFramePr/>
            <a:graphic xmlns:a="http://schemas.openxmlformats.org/drawingml/2006/main">
              <a:graphicData uri="http://schemas.openxmlformats.org/drawingml/2006/picture">
                <pic:pic xmlns:pic="http://schemas.openxmlformats.org/drawingml/2006/picture">
                  <pic:nvPicPr>
                    <pic:cNvPr id="1073741837" name="image13.png" descr="C:\Users\Administrator\Desktop\08 - 移动机器人导购系统\教程图片\PirateCar4.png"/>
                    <pic:cNvPicPr/>
                  </pic:nvPicPr>
                  <pic:blipFill>
                    <a:blip r:embed="rId20">
                      <a:extLst/>
                    </a:blip>
                    <a:stretch>
                      <a:fillRect/>
                    </a:stretch>
                  </pic:blipFill>
                  <pic:spPr>
                    <a:xfrm>
                      <a:off x="0" y="0"/>
                      <a:ext cx="3924168" cy="3060001"/>
                    </a:xfrm>
                    <a:prstGeom prst="rect">
                      <a:avLst/>
                    </a:prstGeom>
                    <a:ln w="12700" cap="flat">
                      <a:noFill/>
                      <a:miter lim="400000"/>
                    </a:ln>
                    <a:effectLst/>
                  </pic:spPr>
                </pic:pic>
              </a:graphicData>
            </a:graphic>
          </wp:inline>
        </w:drawing>
      </w:r>
    </w:p>
    <w:p>
      <w:pPr>
        <w:pStyle w:val="Body"/>
        <w:jc w:val="center"/>
        <w:rPr>
          <w:sz w:val="24"/>
          <w:szCs w:val="24"/>
        </w:rPr>
      </w:pPr>
    </w:p>
    <w:p>
      <w:pPr>
        <w:pStyle w:val="Body"/>
        <w:jc w:val="center"/>
        <w:rPr>
          <w:sz w:val="24"/>
          <w:szCs w:val="24"/>
        </w:rPr>
      </w:pPr>
      <w:r>
        <w:rPr>
          <w:sz w:val="24"/>
          <w:szCs w:val="24"/>
          <w:rtl w:val="0"/>
        </w:rPr>
        <w:drawing>
          <wp:inline distT="0" distB="0" distL="0" distR="0">
            <wp:extent cx="3875964" cy="3041896"/>
            <wp:effectExtent l="0" t="0" r="0" b="0"/>
            <wp:docPr id="1073741838" name="officeArt object" descr="C:\Users\Administrator\Desktop\08 - 移动机器人导购系统\教程图片\PirateCar5.png"/>
            <wp:cNvGraphicFramePr/>
            <a:graphic xmlns:a="http://schemas.openxmlformats.org/drawingml/2006/main">
              <a:graphicData uri="http://schemas.openxmlformats.org/drawingml/2006/picture">
                <pic:pic xmlns:pic="http://schemas.openxmlformats.org/drawingml/2006/picture">
                  <pic:nvPicPr>
                    <pic:cNvPr id="1073741838" name="image14.png" descr="C:\Users\Administrator\Desktop\08 - 移动机器人导购系统\教程图片\PirateCar5.png"/>
                    <pic:cNvPicPr/>
                  </pic:nvPicPr>
                  <pic:blipFill>
                    <a:blip r:embed="rId21">
                      <a:extLst/>
                    </a:blip>
                    <a:stretch>
                      <a:fillRect/>
                    </a:stretch>
                  </pic:blipFill>
                  <pic:spPr>
                    <a:xfrm>
                      <a:off x="0" y="0"/>
                      <a:ext cx="3875964" cy="3041896"/>
                    </a:xfrm>
                    <a:prstGeom prst="rect">
                      <a:avLst/>
                    </a:prstGeom>
                    <a:ln w="12700" cap="flat">
                      <a:noFill/>
                      <a:miter lim="400000"/>
                    </a:ln>
                    <a:effectLst/>
                  </pic:spPr>
                </pic:pic>
              </a:graphicData>
            </a:graphic>
          </wp:inline>
        </w:drawing>
      </w:r>
    </w:p>
    <w:p>
      <w:pPr>
        <w:pStyle w:val="Body"/>
        <w:jc w:val="center"/>
        <w:rPr>
          <w:sz w:val="24"/>
          <w:szCs w:val="24"/>
        </w:rPr>
      </w:pPr>
    </w:p>
    <w:p>
      <w:pPr>
        <w:pStyle w:val="Body"/>
        <w:rPr>
          <w:rFonts w:ascii="Calibri" w:cs="Calibri" w:hAnsi="Calibri" w:eastAsia="Calibri"/>
          <w:b w:val="1"/>
          <w:bCs w:val="1"/>
          <w:sz w:val="24"/>
          <w:szCs w:val="24"/>
        </w:rPr>
      </w:pPr>
    </w:p>
    <w:p>
      <w:pPr>
        <w:pStyle w:val="Body"/>
        <w:rPr>
          <w:rFonts w:ascii="Calibri" w:cs="Calibri" w:hAnsi="Calibri" w:eastAsia="Calibri"/>
          <w:b w:val="1"/>
          <w:bCs w:val="1"/>
          <w:sz w:val="24"/>
          <w:szCs w:val="24"/>
        </w:rPr>
      </w:pP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STEP4</w:t>
      </w:r>
      <w:r>
        <w:rPr>
          <w:rFonts w:eastAsia="Arial Unicode MS" w:hint="eastAsia"/>
          <w:sz w:val="24"/>
          <w:szCs w:val="24"/>
          <w:rtl w:val="0"/>
          <w:lang w:val="zh-TW" w:eastAsia="zh-TW"/>
        </w:rPr>
        <w:t>：安装电池盒</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lang w:val="en-US"/>
        </w:rPr>
        <w:t>STEP: Assemble the Battery Box</w:t>
      </w:r>
    </w:p>
    <w:p>
      <w:pPr>
        <w:pStyle w:val="Body"/>
        <w:ind w:firstLine="480"/>
        <w:rPr>
          <w:sz w:val="24"/>
          <w:szCs w:val="24"/>
        </w:rPr>
      </w:pPr>
      <w:r>
        <w:rPr>
          <w:rFonts w:eastAsia="Arial Unicode MS" w:hint="eastAsia"/>
          <w:sz w:val="24"/>
          <w:szCs w:val="24"/>
          <w:rtl w:val="0"/>
          <w:lang w:val="zh-TW" w:eastAsia="zh-TW"/>
        </w:rPr>
        <w:t>取出独立包装的两个沉头</w:t>
      </w:r>
      <w:r>
        <w:rPr>
          <w:rFonts w:ascii="Trebuchet MS"/>
          <w:sz w:val="24"/>
          <w:szCs w:val="24"/>
          <w:rtl w:val="0"/>
        </w:rPr>
        <w:t>(</w:t>
      </w:r>
      <w:r>
        <w:rPr>
          <w:rFonts w:eastAsia="Arial Unicode MS" w:hint="eastAsia"/>
          <w:sz w:val="24"/>
          <w:szCs w:val="24"/>
          <w:rtl w:val="0"/>
          <w:lang w:val="zh-TW" w:eastAsia="zh-TW"/>
        </w:rPr>
        <w:t>顶部是平的</w:t>
      </w:r>
      <w:r>
        <w:rPr>
          <w:rFonts w:ascii="Trebuchet MS"/>
          <w:sz w:val="24"/>
          <w:szCs w:val="24"/>
          <w:rtl w:val="0"/>
        </w:rPr>
        <w:t>)</w:t>
      </w:r>
      <w:r>
        <w:rPr>
          <w:rFonts w:eastAsia="Arial Unicode MS" w:hint="eastAsia"/>
          <w:sz w:val="24"/>
          <w:szCs w:val="24"/>
          <w:rtl w:val="0"/>
          <w:lang w:val="zh-TW" w:eastAsia="zh-TW"/>
        </w:rPr>
        <w:t>螺丝，按下图装配图，将电池盒固定到</w:t>
      </w:r>
      <w:r>
        <w:rPr>
          <w:rFonts w:eastAsia="Arial Unicode MS" w:hint="eastAsia"/>
          <w:color w:val="ff0000"/>
          <w:sz w:val="24"/>
          <w:szCs w:val="24"/>
          <w:u w:color="ff0000"/>
          <w:rtl w:val="0"/>
          <w:lang w:val="zh-TW" w:eastAsia="zh-TW"/>
        </w:rPr>
        <w:t>底盘上</w:t>
      </w:r>
      <w:r>
        <w:rPr>
          <w:rFonts w:eastAsia="Arial Unicode MS" w:hint="eastAsia"/>
          <w:sz w:val="24"/>
          <w:szCs w:val="24"/>
          <w:rtl w:val="0"/>
          <w:lang w:val="zh-TW" w:eastAsia="zh-TW"/>
        </w:rPr>
        <w:t>。</w:t>
      </w:r>
    </w:p>
    <w:p>
      <w:pPr>
        <w:pStyle w:val="Body"/>
        <w:rPr>
          <w:sz w:val="24"/>
          <w:szCs w:val="24"/>
        </w:rPr>
      </w:pPr>
      <w:del w:id="192" w:date="2015-04-07T15:50:00Z" w:author="Macaulay Honors College">
        <w:r>
          <w:rPr>
            <w:rFonts w:ascii="Calibri" w:cs="Calibri" w:hAnsi="Calibri" w:eastAsia="Calibri"/>
            <w:sz w:val="24"/>
            <w:szCs w:val="24"/>
            <w:rtl w:val="0"/>
            <w:lang w:val="en-US"/>
          </w:rPr>
          <w:delText>Please take out two flat screws</w:delText>
        </w:r>
      </w:del>
      <w:ins w:id="193" w:date="2015-04-07T15:50:00Z" w:author="Macaulay Honors College">
        <w:r>
          <w:rPr>
            <w:rFonts w:ascii="Calibri" w:cs="Calibri" w:hAnsi="Calibri" w:eastAsia="Calibri"/>
            <w:sz w:val="24"/>
            <w:szCs w:val="24"/>
            <w:rtl w:val="0"/>
            <w:lang w:val="en-US"/>
          </w:rPr>
          <w:t xml:space="preserve">Take out </w:t>
        </w:r>
      </w:ins>
      <w:ins w:id="194" w:date="2015-04-07T15:51:00Z" w:author="Macaulay Honors College">
        <w:r>
          <w:rPr>
            <w:rFonts w:ascii="Calibri" w:cs="Calibri" w:hAnsi="Calibri" w:eastAsia="Calibri"/>
            <w:sz w:val="24"/>
            <w:szCs w:val="24"/>
            <w:rtl w:val="0"/>
            <w:lang w:val="en-US"/>
          </w:rPr>
          <w:t>two countersunk screws (</w:t>
        </w:r>
      </w:ins>
      <w:ins w:id="195" w:date="2015-04-07T15:52:00Z" w:author="Macaulay Honors College">
        <w:r>
          <w:rPr>
            <w:rFonts w:ascii="Calibri" w:cs="Calibri" w:hAnsi="Calibri" w:eastAsia="Calibri"/>
            <w:sz w:val="24"/>
            <w:szCs w:val="24"/>
            <w:rtl w:val="0"/>
            <w:lang w:val="en-US"/>
          </w:rPr>
          <w:t>their heads are flat)</w:t>
        </w:r>
      </w:ins>
      <w:r>
        <w:rPr>
          <w:rFonts w:ascii="Calibri" w:cs="Calibri" w:hAnsi="Calibri" w:eastAsia="Calibri"/>
          <w:sz w:val="24"/>
          <w:szCs w:val="24"/>
          <w:rtl w:val="0"/>
          <w:lang w:val="en-US"/>
        </w:rPr>
        <w:t xml:space="preserve">. Then follow the steps shown in the </w:t>
      </w:r>
      <w:ins w:id="196" w:date="2015-04-07T15:54:00Z" w:author="Macaulay Honors College">
        <w:r>
          <w:rPr>
            <w:rFonts w:ascii="Calibri" w:cs="Calibri" w:hAnsi="Calibri" w:eastAsia="Calibri"/>
            <w:sz w:val="24"/>
            <w:szCs w:val="24"/>
            <w:rtl w:val="0"/>
            <w:lang w:val="en-US"/>
          </w:rPr>
          <w:t>picture</w:t>
        </w:r>
      </w:ins>
      <w:del w:id="197" w:date="2015-04-07T15:54:00Z" w:author="Macaulay Honors College">
        <w:r>
          <w:rPr>
            <w:rFonts w:ascii="Calibri" w:cs="Calibri" w:hAnsi="Calibri" w:eastAsia="Calibri"/>
            <w:sz w:val="24"/>
            <w:szCs w:val="24"/>
            <w:rtl w:val="0"/>
            <w:lang w:val="fr-FR"/>
          </w:rPr>
          <w:delText>graph</w:delText>
        </w:r>
      </w:del>
      <w:r>
        <w:rPr>
          <w:rFonts w:ascii="Calibri" w:cs="Calibri" w:hAnsi="Calibri" w:eastAsia="Calibri"/>
          <w:sz w:val="24"/>
          <w:szCs w:val="24"/>
          <w:rtl w:val="0"/>
          <w:lang w:val="en-US"/>
        </w:rPr>
        <w:t xml:space="preserve"> below and </w:t>
      </w:r>
      <w:ins w:id="198" w:date="2015-04-07T16:02:00Z" w:author="Macaulay Honors College">
        <w:r>
          <w:rPr>
            <w:rFonts w:ascii="Calibri" w:cs="Calibri" w:hAnsi="Calibri" w:eastAsia="Calibri"/>
            <w:sz w:val="24"/>
            <w:szCs w:val="24"/>
            <w:rtl w:val="0"/>
          </w:rPr>
          <w:t>af</w:t>
        </w:r>
      </w:ins>
      <w:r>
        <w:rPr>
          <w:rFonts w:ascii="Calibri" w:cs="Calibri" w:hAnsi="Calibri" w:eastAsia="Calibri"/>
          <w:sz w:val="24"/>
          <w:szCs w:val="24"/>
          <w:rtl w:val="0"/>
          <w:lang w:val="en-US"/>
        </w:rPr>
        <w:t xml:space="preserve">fix the battery </w:t>
      </w:r>
      <w:ins w:id="199" w:date="2015-04-07T16:02:00Z" w:author="Macaulay Honors College">
        <w:r>
          <w:rPr>
            <w:rFonts w:ascii="Calibri" w:cs="Calibri" w:hAnsi="Calibri" w:eastAsia="Calibri"/>
            <w:sz w:val="24"/>
            <w:szCs w:val="24"/>
            <w:rtl w:val="0"/>
          </w:rPr>
          <w:t>to</w:t>
        </w:r>
      </w:ins>
      <w:del w:id="200" w:date="2015-04-07T16:02:00Z" w:author="Macaulay Honors College">
        <w:r>
          <w:rPr>
            <w:rFonts w:ascii="Calibri" w:cs="Calibri" w:hAnsi="Calibri" w:eastAsia="Calibri"/>
            <w:sz w:val="24"/>
            <w:szCs w:val="24"/>
            <w:rtl w:val="0"/>
          </w:rPr>
          <w:delText>on</w:delText>
        </w:r>
      </w:del>
      <w:r>
        <w:rPr>
          <w:rFonts w:ascii="Calibri" w:cs="Calibri" w:hAnsi="Calibri" w:eastAsia="Calibri"/>
          <w:sz w:val="24"/>
          <w:szCs w:val="24"/>
          <w:rtl w:val="0"/>
          <w:lang w:val="en-US"/>
        </w:rPr>
        <w:t xml:space="preserve"> the car base.</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drawing>
          <wp:inline distT="0" distB="0" distL="0" distR="0">
            <wp:extent cx="5314950" cy="2952750"/>
            <wp:effectExtent l="0" t="0" r="0" b="0"/>
            <wp:docPr id="1073741839" name="officeArt object" descr="C:\Users\Administrator\Desktop\08 - 移动机器人导购系统\连线图\安装图\STEP2.png"/>
            <wp:cNvGraphicFramePr/>
            <a:graphic xmlns:a="http://schemas.openxmlformats.org/drawingml/2006/main">
              <a:graphicData uri="http://schemas.openxmlformats.org/drawingml/2006/picture">
                <pic:pic xmlns:pic="http://schemas.openxmlformats.org/drawingml/2006/picture">
                  <pic:nvPicPr>
                    <pic:cNvPr id="1073741839" name="image15.png" descr="C:\Users\Administrator\Desktop\08 - 移动机器人导购系统\连线图\安装图\STEP2.png"/>
                    <pic:cNvPicPr/>
                  </pic:nvPicPr>
                  <pic:blipFill>
                    <a:blip r:embed="rId22">
                      <a:extLst/>
                    </a:blip>
                    <a:stretch>
                      <a:fillRect/>
                    </a:stretch>
                  </pic:blipFill>
                  <pic:spPr>
                    <a:xfrm>
                      <a:off x="0" y="0"/>
                      <a:ext cx="5314950" cy="2952750"/>
                    </a:xfrm>
                    <a:prstGeom prst="rect">
                      <a:avLst/>
                    </a:prstGeom>
                    <a:ln w="12700" cap="flat">
                      <a:noFill/>
                      <a:miter lim="400000"/>
                    </a:ln>
                    <a:effectLst/>
                  </pic:spPr>
                </pic:pic>
              </a:graphicData>
            </a:graphic>
          </wp:inline>
        </w:drawing>
      </w:r>
    </w:p>
    <w:p>
      <w:pPr>
        <w:pStyle w:val="Body"/>
        <w:rPr>
          <w:rFonts w:ascii="Calibri" w:cs="Calibri" w:hAnsi="Calibri" w:eastAsia="Calibri"/>
          <w:b w:val="1"/>
          <w:bCs w:val="1"/>
          <w:sz w:val="24"/>
          <w:szCs w:val="24"/>
        </w:rPr>
      </w:pPr>
    </w:p>
    <w:p>
      <w:pPr>
        <w:pStyle w:val="Body"/>
        <w:jc w:val="center"/>
        <w:rPr>
          <w:rFonts w:ascii="Calibri" w:cs="Calibri" w:hAnsi="Calibri" w:eastAsia="Calibri"/>
          <w:b w:val="1"/>
          <w:bCs w:val="1"/>
          <w:sz w:val="24"/>
          <w:szCs w:val="24"/>
        </w:rPr>
      </w:pPr>
      <w:r>
        <w:rPr>
          <w:rFonts w:ascii="Calibri" w:cs="Calibri" w:hAnsi="Calibri" w:eastAsia="Calibri"/>
          <w:b w:val="1"/>
          <w:bCs w:val="1"/>
          <w:sz w:val="24"/>
          <w:szCs w:val="24"/>
          <w:rtl w:val="0"/>
        </w:rPr>
        <w:drawing>
          <wp:inline distT="0" distB="0" distL="0" distR="0">
            <wp:extent cx="4387033" cy="3474721"/>
            <wp:effectExtent l="0" t="0" r="0" b="0"/>
            <wp:docPr id="1073741840" name="officeArt object" descr="C:\Users\Administrator\Desktop\08 - 移动机器人导购系统\教程图片\PirateCar6.png"/>
            <wp:cNvGraphicFramePr/>
            <a:graphic xmlns:a="http://schemas.openxmlformats.org/drawingml/2006/main">
              <a:graphicData uri="http://schemas.openxmlformats.org/drawingml/2006/picture">
                <pic:pic xmlns:pic="http://schemas.openxmlformats.org/drawingml/2006/picture">
                  <pic:nvPicPr>
                    <pic:cNvPr id="1073741840" name="image16.png" descr="C:\Users\Administrator\Desktop\08 - 移动机器人导购系统\教程图片\PirateCar6.png"/>
                    <pic:cNvPicPr/>
                  </pic:nvPicPr>
                  <pic:blipFill>
                    <a:blip r:embed="rId23">
                      <a:extLst/>
                    </a:blip>
                    <a:stretch>
                      <a:fillRect/>
                    </a:stretch>
                  </pic:blipFill>
                  <pic:spPr>
                    <a:xfrm>
                      <a:off x="0" y="0"/>
                      <a:ext cx="4387033" cy="3474721"/>
                    </a:xfrm>
                    <a:prstGeom prst="rect">
                      <a:avLst/>
                    </a:prstGeom>
                    <a:ln w="12700" cap="flat">
                      <a:noFill/>
                      <a:miter lim="400000"/>
                    </a:ln>
                    <a:effectLst/>
                  </pic:spPr>
                </pic:pic>
              </a:graphicData>
            </a:graphic>
          </wp:inline>
        </w:drawing>
      </w:r>
    </w:p>
    <w:p>
      <w:pPr>
        <w:pStyle w:val="Body"/>
        <w:rPr>
          <w:rFonts w:ascii="Calibri" w:cs="Calibri" w:hAnsi="Calibri" w:eastAsia="Calibri"/>
          <w:b w:val="1"/>
          <w:bCs w:val="1"/>
          <w:sz w:val="24"/>
          <w:szCs w:val="24"/>
        </w:rPr>
      </w:pPr>
    </w:p>
    <w:p>
      <w:pPr>
        <w:pStyle w:val="Body"/>
        <w:rPr>
          <w:rFonts w:ascii="Calibri" w:cs="Calibri" w:hAnsi="Calibri" w:eastAsia="Calibri"/>
          <w:b w:val="1"/>
          <w:bCs w:val="1"/>
          <w:sz w:val="24"/>
          <w:szCs w:val="24"/>
        </w:rPr>
      </w:pPr>
    </w:p>
    <w:p>
      <w:pPr>
        <w:pStyle w:val="Body"/>
        <w:rPr>
          <w:rFonts w:ascii="Calibri" w:cs="Calibri" w:hAnsi="Calibri" w:eastAsia="Calibri"/>
          <w:b w:val="1"/>
          <w:bCs w:val="1"/>
          <w:sz w:val="24"/>
          <w:szCs w:val="24"/>
        </w:rPr>
      </w:pP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STEP5</w:t>
      </w:r>
      <w:r>
        <w:rPr>
          <w:rFonts w:eastAsia="Arial Unicode MS" w:hint="eastAsia"/>
          <w:sz w:val="24"/>
          <w:szCs w:val="24"/>
          <w:rtl w:val="0"/>
          <w:lang w:val="zh-TW" w:eastAsia="zh-TW"/>
        </w:rPr>
        <w:t>：制作电源开关</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 xml:space="preserve">STEP: </w:t>
      </w:r>
      <w:del w:id="201" w:date="2015-04-07T16:06:00Z" w:author="Macaulay Honors College">
        <w:r>
          <w:rPr>
            <w:rFonts w:ascii="Calibri" w:cs="Calibri" w:hAnsi="Calibri" w:eastAsia="Calibri"/>
            <w:b w:val="1"/>
            <w:bCs w:val="1"/>
            <w:sz w:val="24"/>
            <w:szCs w:val="24"/>
            <w:rtl w:val="0"/>
            <w:lang w:val="en-US"/>
          </w:rPr>
          <w:delText>Make Your Own Switch for the Robot</w:delText>
        </w:r>
      </w:del>
      <w:ins w:id="202" w:date="2015-04-07T16:06:00Z" w:author="Macaulay Honors College">
        <w:r>
          <w:rPr>
            <w:rFonts w:ascii="Calibri" w:cs="Calibri" w:hAnsi="Calibri" w:eastAsia="Calibri"/>
            <w:b w:val="1"/>
            <w:bCs w:val="1"/>
            <w:sz w:val="24"/>
            <w:szCs w:val="24"/>
            <w:rtl w:val="0"/>
            <w:lang w:val="en-US"/>
          </w:rPr>
          <w:t>Crafting the Power Switch</w:t>
        </w:r>
      </w:ins>
    </w:p>
    <w:p>
      <w:pPr>
        <w:pStyle w:val="Body"/>
        <w:ind w:firstLine="480"/>
        <w:rPr>
          <w:sz w:val="24"/>
          <w:szCs w:val="24"/>
        </w:rPr>
      </w:pPr>
      <w:r>
        <w:rPr>
          <w:rFonts w:eastAsia="Arial Unicode MS" w:hint="eastAsia"/>
          <w:sz w:val="24"/>
          <w:szCs w:val="24"/>
          <w:rtl w:val="0"/>
          <w:lang w:val="zh-TW" w:eastAsia="zh-TW"/>
        </w:rPr>
        <w:t>我们都知道需要用电池来给机器人供电。平时不用的时候，需要断电来节约电量，那电源开关在这里就起到作用了。先按装配图将机器人的开关位置安装好。</w:t>
      </w:r>
    </w:p>
    <w:p>
      <w:pPr>
        <w:pStyle w:val="Body"/>
        <w:rPr>
          <w:sz w:val="24"/>
          <w:szCs w:val="24"/>
        </w:rPr>
      </w:pPr>
      <w:del w:id="203" w:date="2015-04-07T17:39:00Z" w:author="Macaulay Honors College">
        <w:r>
          <w:rPr>
            <w:rFonts w:ascii="Calibri" w:cs="Calibri" w:hAnsi="Calibri" w:eastAsia="Calibri"/>
            <w:sz w:val="24"/>
            <w:szCs w:val="24"/>
            <w:rtl w:val="0"/>
            <w:lang w:val="en-US"/>
          </w:rPr>
          <w:delText>Battery is essential to a robot just like blood is critical to human beings.</w:delText>
        </w:r>
      </w:del>
      <w:ins w:id="204" w:date="2015-04-07T17:39:00Z" w:author="Macaulay Honors College">
        <w:r>
          <w:rPr>
            <w:rFonts w:ascii="Calibri" w:cs="Calibri" w:hAnsi="Calibri" w:eastAsia="Calibri"/>
            <w:sz w:val="24"/>
            <w:szCs w:val="24"/>
            <w:rtl w:val="0"/>
            <w:lang w:val="en-US"/>
          </w:rPr>
          <w:t>Batteries are the essential lifeblood of robots.</w:t>
        </w:r>
      </w:ins>
      <w:ins w:id="205" w:date="2015-04-07T17:40:00Z" w:author="Macaulay Honors College">
        <w:r>
          <w:rPr>
            <w:rFonts w:ascii="Calibri" w:cs="Calibri" w:hAnsi="Calibri" w:eastAsia="Calibri"/>
            <w:sz w:val="24"/>
            <w:szCs w:val="24"/>
            <w:rtl w:val="0"/>
            <w:lang w:val="en-US"/>
          </w:rPr>
          <w:t xml:space="preserve"> To control power usage, we need to use a power switch: the switch turns off power </w:t>
        </w:r>
      </w:ins>
      <w:ins w:id="206" w:date="2015-04-07T17:41:00Z" w:author="Macaulay Honors College">
        <w:r>
          <w:rPr>
            <w:rFonts w:ascii="Calibri" w:cs="Calibri" w:hAnsi="Calibri" w:eastAsia="Calibri"/>
            <w:sz w:val="24"/>
            <w:szCs w:val="24"/>
            <w:rtl w:val="0"/>
            <w:lang w:val="en-US"/>
          </w:rPr>
          <w:t>when not in use, thus preserving electricity and battery life.</w:t>
        </w:r>
      </w:ins>
      <w:r>
        <w:rPr>
          <w:rFonts w:ascii="Calibri" w:cs="Calibri" w:hAnsi="Calibri" w:eastAsia="Calibri"/>
          <w:sz w:val="24"/>
          <w:szCs w:val="24"/>
          <w:rtl w:val="0"/>
        </w:rPr>
        <w:t xml:space="preserve"> </w:t>
      </w:r>
      <w:del w:id="207" w:date="2015-04-07T17:42:00Z" w:author="Macaulay Honors College">
        <w:r>
          <w:rPr>
            <w:rFonts w:ascii="Calibri" w:cs="Calibri" w:hAnsi="Calibri" w:eastAsia="Calibri"/>
            <w:sz w:val="24"/>
            <w:szCs w:val="24"/>
            <w:rtl w:val="0"/>
            <w:lang w:val="en-US"/>
          </w:rPr>
          <w:delText>A switch can be used to turn off the robot and stopping the loss of electricity.</w:delText>
        </w:r>
      </w:del>
      <w:ins w:id="208" w:date="2015-04-07T17:53:00Z" w:author="Macaulay Honors College">
        <w:r>
          <w:rPr>
            <w:rFonts w:ascii="Calibri" w:cs="Calibri" w:hAnsi="Calibri" w:eastAsia="Calibri"/>
            <w:sz w:val="24"/>
            <w:szCs w:val="24"/>
            <w:rtl w:val="0"/>
            <w:lang w:val="en-US"/>
          </w:rPr>
          <w:t>Refer to the picture below before assembling</w:t>
        </w:r>
      </w:ins>
      <w:ins w:id="209" w:date="2015-04-07T17:55:00Z" w:author="Macaulay Honors College">
        <w:r>
          <w:rPr>
            <w:rFonts w:ascii="Calibri" w:cs="Calibri" w:hAnsi="Calibri" w:eastAsia="Calibri"/>
            <w:sz w:val="24"/>
            <w:szCs w:val="24"/>
            <w:rtl w:val="0"/>
            <w:lang w:val="en-US"/>
          </w:rPr>
          <w:t xml:space="preserve"> and installing</w:t>
        </w:r>
      </w:ins>
      <w:ins w:id="210" w:date="2015-04-07T17:53:00Z" w:author="Macaulay Honors College">
        <w:r>
          <w:rPr>
            <w:rFonts w:ascii="Calibri" w:cs="Calibri" w:hAnsi="Calibri" w:eastAsia="Calibri"/>
            <w:sz w:val="24"/>
            <w:szCs w:val="24"/>
            <w:rtl w:val="0"/>
            <w:lang w:val="en-US"/>
          </w:rPr>
          <w:t xml:space="preserve"> the power switch.</w:t>
        </w:r>
      </w:ins>
      <w:r>
        <w:rPr>
          <w:rFonts w:ascii="Calibri" w:cs="Calibri" w:hAnsi="Calibri" w:eastAsia="Calibri"/>
          <w:sz w:val="24"/>
          <w:szCs w:val="24"/>
          <w:rtl w:val="0"/>
        </w:rPr>
        <w:t xml:space="preserve"> </w:t>
      </w:r>
      <w:del w:id="211" w:date="2015-04-07T17:55:00Z" w:author="Macaulay Honors College">
        <w:r>
          <w:rPr>
            <w:rFonts w:ascii="Calibri" w:cs="Calibri" w:hAnsi="Calibri" w:eastAsia="Calibri"/>
            <w:sz w:val="24"/>
            <w:szCs w:val="24"/>
            <w:rtl w:val="0"/>
            <w:lang w:val="en-US"/>
          </w:rPr>
          <w:delText>Please locate the switch as it is shown in the map below.</w:delText>
        </w:r>
      </w:del>
    </w:p>
    <w:p>
      <w:pPr>
        <w:pStyle w:val="Body"/>
        <w:rPr>
          <w:sz w:val="24"/>
          <w:szCs w:val="24"/>
        </w:rPr>
      </w:pPr>
      <w:r>
        <w:rPr>
          <w:rFonts w:eastAsia="Arial Unicode MS" w:hint="eastAsia"/>
          <w:sz w:val="24"/>
          <w:szCs w:val="24"/>
          <w:rtl w:val="0"/>
          <w:lang w:val="zh-TW" w:eastAsia="zh-TW"/>
        </w:rPr>
        <w:t>安装的时候注意垫片和螺母的顺序。</w:t>
      </w:r>
    </w:p>
    <w:p>
      <w:pPr>
        <w:pStyle w:val="Body"/>
        <w:rPr>
          <w:sz w:val="24"/>
          <w:szCs w:val="24"/>
        </w:rPr>
      </w:pPr>
      <w:r>
        <w:rPr>
          <w:rFonts w:ascii="Calibri" w:cs="Calibri" w:hAnsi="Calibri" w:eastAsia="Calibri"/>
          <w:sz w:val="24"/>
          <w:szCs w:val="24"/>
          <w:rtl w:val="0"/>
          <w:lang w:val="en-US"/>
        </w:rPr>
        <w:t xml:space="preserve">Please pay attention to the sequence of the </w:t>
      </w:r>
      <w:del w:id="212" w:date="2015-04-07T18:02:00Z" w:author="Macaulay Honors College">
        <w:r>
          <w:rPr>
            <w:rFonts w:ascii="Calibri" w:cs="Calibri" w:hAnsi="Calibri" w:eastAsia="Calibri"/>
            <w:sz w:val="24"/>
            <w:szCs w:val="24"/>
            <w:rtl w:val="0"/>
            <w:lang w:val="en-US"/>
          </w:rPr>
          <w:delText>metal sheet</w:delText>
        </w:r>
      </w:del>
      <w:ins w:id="213" w:date="2015-04-07T18:02:00Z" w:author="Macaulay Honors College">
        <w:r>
          <w:rPr>
            <w:rFonts w:ascii="Calibri" w:cs="Calibri" w:hAnsi="Calibri" w:eastAsia="Calibri"/>
            <w:sz w:val="24"/>
            <w:szCs w:val="24"/>
            <w:rtl w:val="0"/>
          </w:rPr>
          <w:t>gaskets</w:t>
        </w:r>
      </w:ins>
      <w:r>
        <w:rPr>
          <w:rFonts w:ascii="Calibri" w:cs="Calibri" w:hAnsi="Calibri" w:eastAsia="Calibri"/>
          <w:sz w:val="24"/>
          <w:szCs w:val="24"/>
          <w:rtl w:val="0"/>
          <w:lang w:val="en-US"/>
        </w:rPr>
        <w:t xml:space="preserve"> and screw nuts when assembling</w:t>
      </w:r>
      <w:ins w:id="214" w:date="2015-04-07T18:02:00Z" w:author="Macaulay Honors College">
        <w:r>
          <w:rPr>
            <w:rFonts w:ascii="Calibri" w:cs="Calibri" w:hAnsi="Calibri" w:eastAsia="Calibri"/>
            <w:sz w:val="24"/>
            <w:szCs w:val="24"/>
            <w:rtl w:val="0"/>
            <w:lang w:val="en-US"/>
          </w:rPr>
          <w:t xml:space="preserve"> the switch</w:t>
        </w:r>
      </w:ins>
      <w:r>
        <w:rPr>
          <w:rFonts w:ascii="Calibri" w:cs="Calibri" w:hAnsi="Calibri" w:eastAsia="Calibri"/>
          <w:sz w:val="24"/>
          <w:szCs w:val="24"/>
          <w:rtl w:val="0"/>
        </w:rPr>
        <w:t>.</w:t>
      </w:r>
    </w:p>
    <w:p>
      <w:pPr>
        <w:pStyle w:val="Body"/>
        <w:jc w:val="center"/>
        <w:rPr>
          <w:sz w:val="24"/>
          <w:szCs w:val="24"/>
        </w:rPr>
      </w:pPr>
      <w:r>
        <w:rPr>
          <w:sz w:val="24"/>
          <w:szCs w:val="24"/>
          <w:rtl w:val="0"/>
        </w:rPr>
        <w:drawing>
          <wp:inline distT="0" distB="0" distL="0" distR="0">
            <wp:extent cx="3723438" cy="3002182"/>
            <wp:effectExtent l="0" t="0" r="0" b="0"/>
            <wp:docPr id="1073741841" name="officeArt object" descr="C:\Users\Administrator\Desktop\08 - 移动机器人导购系统\连线图\安装图\STEP3.png"/>
            <wp:cNvGraphicFramePr/>
            <a:graphic xmlns:a="http://schemas.openxmlformats.org/drawingml/2006/main">
              <a:graphicData uri="http://schemas.openxmlformats.org/drawingml/2006/picture">
                <pic:pic xmlns:pic="http://schemas.openxmlformats.org/drawingml/2006/picture">
                  <pic:nvPicPr>
                    <pic:cNvPr id="1073741841" name="image17.png" descr="C:\Users\Administrator\Desktop\08 - 移动机器人导购系统\连线图\安装图\STEP3.png"/>
                    <pic:cNvPicPr/>
                  </pic:nvPicPr>
                  <pic:blipFill>
                    <a:blip r:embed="rId24">
                      <a:extLst/>
                    </a:blip>
                    <a:stretch>
                      <a:fillRect/>
                    </a:stretch>
                  </pic:blipFill>
                  <pic:spPr>
                    <a:xfrm>
                      <a:off x="0" y="0"/>
                      <a:ext cx="3723438" cy="3002182"/>
                    </a:xfrm>
                    <a:prstGeom prst="rect">
                      <a:avLst/>
                    </a:prstGeom>
                    <a:ln w="12700" cap="flat">
                      <a:noFill/>
                      <a:miter lim="400000"/>
                    </a:ln>
                    <a:effectLst/>
                  </pic:spPr>
                </pic:pic>
              </a:graphicData>
            </a:graphic>
          </wp:inline>
        </w:drawing>
      </w:r>
    </w:p>
    <w:p>
      <w:pPr>
        <w:pStyle w:val="Body"/>
        <w:jc w:val="center"/>
        <w:rPr>
          <w:sz w:val="24"/>
          <w:szCs w:val="24"/>
        </w:rPr>
      </w:pPr>
    </w:p>
    <w:p>
      <w:pPr>
        <w:pStyle w:val="Body"/>
        <w:rPr>
          <w:sz w:val="24"/>
          <w:szCs w:val="24"/>
        </w:rPr>
      </w:pPr>
      <w:r>
        <w:rPr>
          <w:rFonts w:eastAsia="Arial Unicode MS" w:hint="eastAsia"/>
          <w:sz w:val="24"/>
          <w:szCs w:val="24"/>
          <w:rtl w:val="0"/>
          <w:lang w:val="zh-TW" w:eastAsia="zh-TW"/>
        </w:rPr>
        <w:t>固定完成之后，就要开始焊线了，取出前面焊接电机连接线剩余的部分，可用于开关。同样，用剥线钳剥去线两头的外皮，留出导线部分用于焊接到开关的引脚上。焊接的时候注意看清楚开关的引脚位置。</w:t>
      </w:r>
    </w:p>
    <w:p>
      <w:pPr>
        <w:pStyle w:val="Body"/>
        <w:rPr>
          <w:sz w:val="24"/>
          <w:szCs w:val="24"/>
        </w:rPr>
      </w:pPr>
      <w:ins w:id="215" w:date="2015-04-07T18:10:00Z" w:author="Macaulay Honors College">
        <w:r>
          <w:rPr>
            <w:rFonts w:ascii="Calibri" w:cs="Calibri" w:hAnsi="Calibri" w:eastAsia="Calibri"/>
            <w:sz w:val="24"/>
            <w:szCs w:val="24"/>
            <w:rtl w:val="0"/>
            <w:lang w:val="en-US"/>
          </w:rPr>
          <w:t>After assembling the switch, we want to start soldering its wires.</w:t>
        </w:r>
      </w:ins>
      <w:del w:id="216" w:date="2015-04-07T18:10:00Z" w:author="Macaulay Honors College">
        <w:r>
          <w:rPr>
            <w:rFonts w:ascii="Calibri" w:cs="Calibri" w:hAnsi="Calibri" w:eastAsia="Calibri"/>
            <w:sz w:val="24"/>
            <w:szCs w:val="24"/>
            <w:rtl w:val="0"/>
          </w:rPr>
          <w:delText>Now let</w:delText>
        </w:r>
      </w:del>
      <w:del w:id="217" w:date="2015-04-07T18:10:00Z" w:author="Macaulay Honors College">
        <w:r>
          <w:rPr>
            <w:rFonts w:ascii="Calibri" w:cs="Calibri" w:hAnsi="Calibri" w:eastAsia="Calibri"/>
            <w:sz w:val="24"/>
            <w:szCs w:val="24"/>
            <w:rtl w:val="0"/>
            <w:lang w:val="fr-FR"/>
          </w:rPr>
          <w:delText>’</w:delText>
        </w:r>
      </w:del>
      <w:del w:id="218" w:date="2015-04-07T18:10:00Z" w:author="Macaulay Honors College">
        <w:r>
          <w:rPr>
            <w:rFonts w:ascii="Calibri" w:cs="Calibri" w:hAnsi="Calibri" w:eastAsia="Calibri"/>
            <w:sz w:val="24"/>
            <w:szCs w:val="24"/>
            <w:rtl w:val="0"/>
            <w:lang w:val="en-US"/>
          </w:rPr>
          <w:delText>s start soldering the cables for the switch</w:delText>
        </w:r>
      </w:del>
      <w:del w:id="219" w:date="2015-04-07T18:11:00Z" w:author="Macaulay Honors College">
        <w:r>
          <w:rPr>
            <w:rFonts w:ascii="Calibri" w:cs="Calibri" w:hAnsi="Calibri" w:eastAsia="Calibri"/>
            <w:sz w:val="24"/>
            <w:szCs w:val="24"/>
            <w:rtl w:val="0"/>
          </w:rPr>
          <w:delText>.</w:delText>
        </w:r>
      </w:del>
      <w:r>
        <w:rPr>
          <w:rFonts w:ascii="Calibri" w:cs="Calibri" w:hAnsi="Calibri" w:eastAsia="Calibri"/>
          <w:sz w:val="24"/>
          <w:szCs w:val="24"/>
          <w:rtl w:val="0"/>
        </w:rPr>
        <w:t xml:space="preserve"> </w:t>
      </w:r>
      <w:ins w:id="220" w:date="2015-04-07T18:12:00Z" w:author="Macaulay Honors College">
        <w:r>
          <w:rPr>
            <w:rFonts w:ascii="Calibri" w:cs="Calibri" w:hAnsi="Calibri" w:eastAsia="Calibri"/>
            <w:sz w:val="24"/>
            <w:szCs w:val="24"/>
            <w:rtl w:val="0"/>
            <w:lang w:val="en-US"/>
          </w:rPr>
          <w:t xml:space="preserve">Take some of the remaining wire leftover from before. </w:t>
        </w:r>
      </w:ins>
      <w:commentRangeStart w:id="221"/>
      <w:del w:id="222" w:date="2015-04-07T18:12:00Z" w:author="Macaulay Honors College">
        <w:r>
          <w:rPr>
            <w:rFonts w:ascii="Calibri" w:cs="Calibri" w:hAnsi="Calibri" w:eastAsia="Calibri"/>
            <w:sz w:val="24"/>
            <w:szCs w:val="24"/>
            <w:rtl w:val="0"/>
            <w:lang w:val="en-US"/>
          </w:rPr>
          <w:delText>Get some cables left</w:delText>
        </w:r>
      </w:del>
      <w:commentRangeEnd w:id="221"/>
      <w:r>
        <w:commentReference w:id="221"/>
      </w:r>
      <w:del w:id="223" w:date="2015-04-07T18:12:00Z" w:author="Macaulay Honors College">
        <w:r>
          <w:rPr>
            <w:rFonts w:ascii="Calibri" w:cs="Calibri" w:hAnsi="Calibri" w:eastAsia="Calibri"/>
            <w:sz w:val="24"/>
            <w:szCs w:val="24"/>
            <w:rtl w:val="0"/>
            <w:lang w:val="en-US"/>
          </w:rPr>
          <w:delText xml:space="preserve"> and </w:delText>
        </w:r>
      </w:del>
      <w:ins w:id="224" w:date="2015-04-07T18:12:00Z" w:author="Macaulay Honors College">
        <w:r>
          <w:rPr>
            <w:rFonts w:ascii="Calibri" w:cs="Calibri" w:hAnsi="Calibri" w:eastAsia="Calibri"/>
            <w:sz w:val="24"/>
            <w:szCs w:val="24"/>
            <w:rtl w:val="0"/>
          </w:rPr>
          <w:t>S</w:t>
        </w:r>
      </w:ins>
      <w:del w:id="225" w:date="2015-04-07T18:12:00Z" w:author="Macaulay Honors College">
        <w:r>
          <w:rPr>
            <w:rFonts w:ascii="Calibri" w:cs="Calibri" w:hAnsi="Calibri" w:eastAsia="Calibri"/>
            <w:sz w:val="24"/>
            <w:szCs w:val="24"/>
            <w:rtl w:val="0"/>
          </w:rPr>
          <w:delText>s</w:delText>
        </w:r>
      </w:del>
      <w:r>
        <w:rPr>
          <w:rFonts w:ascii="Calibri" w:cs="Calibri" w:hAnsi="Calibri" w:eastAsia="Calibri"/>
          <w:sz w:val="24"/>
          <w:szCs w:val="24"/>
          <w:rtl w:val="0"/>
          <w:lang w:val="en-US"/>
        </w:rPr>
        <w:t xml:space="preserve">trip the </w:t>
      </w:r>
      <w:ins w:id="226" w:date="2015-04-07T18:12:00Z" w:author="Macaulay Honors College">
        <w:r>
          <w:rPr>
            <w:rFonts w:ascii="Calibri" w:cs="Calibri" w:hAnsi="Calibri" w:eastAsia="Calibri"/>
            <w:sz w:val="24"/>
            <w:szCs w:val="24"/>
            <w:rtl w:val="0"/>
            <w:lang w:val="de-DE"/>
          </w:rPr>
          <w:t>wiring</w:t>
        </w:r>
      </w:ins>
      <w:del w:id="227" w:date="2015-04-07T18:12:00Z" w:author="Macaulay Honors College">
        <w:r>
          <w:rPr>
            <w:rFonts w:ascii="Calibri" w:cs="Calibri" w:hAnsi="Calibri" w:eastAsia="Calibri"/>
            <w:sz w:val="24"/>
            <w:szCs w:val="24"/>
            <w:rtl w:val="0"/>
            <w:lang w:val="en-US"/>
          </w:rPr>
          <w:delText>insulation</w:delText>
        </w:r>
      </w:del>
      <w:r>
        <w:rPr>
          <w:rFonts w:ascii="Calibri" w:cs="Calibri" w:hAnsi="Calibri" w:eastAsia="Calibri"/>
          <w:sz w:val="24"/>
          <w:szCs w:val="24"/>
          <w:rtl w:val="0"/>
        </w:rPr>
        <w:t xml:space="preserve"> </w:t>
      </w:r>
      <w:ins w:id="228" w:date="2015-04-07T18:12:00Z" w:author="Macaulay Honors College">
        <w:r>
          <w:rPr>
            <w:rFonts w:ascii="Calibri" w:cs="Calibri" w:hAnsi="Calibri" w:eastAsia="Calibri"/>
            <w:sz w:val="24"/>
            <w:szCs w:val="24"/>
            <w:rtl w:val="0"/>
            <w:lang w:val="en-US"/>
          </w:rPr>
          <w:t>off</w:t>
        </w:r>
      </w:ins>
      <w:del w:id="229" w:date="2015-04-07T18:12:00Z" w:author="Macaulay Honors College">
        <w:r>
          <w:rPr>
            <w:rFonts w:ascii="Calibri" w:cs="Calibri" w:hAnsi="Calibri" w:eastAsia="Calibri"/>
            <w:sz w:val="24"/>
            <w:szCs w:val="24"/>
            <w:rtl w:val="0"/>
          </w:rPr>
          <w:delText>at</w:delText>
        </w:r>
      </w:del>
      <w:r>
        <w:rPr>
          <w:rFonts w:ascii="Calibri" w:cs="Calibri" w:hAnsi="Calibri" w:eastAsia="Calibri"/>
          <w:sz w:val="24"/>
          <w:szCs w:val="24"/>
          <w:rtl w:val="0"/>
          <w:lang w:val="en-US"/>
        </w:rPr>
        <w:t xml:space="preserve"> both ends of the cables</w:t>
      </w:r>
      <w:ins w:id="230" w:date="2015-04-07T18:12:00Z" w:author="Macaulay Honors College">
        <w:r>
          <w:rPr>
            <w:rFonts w:ascii="Calibri" w:cs="Calibri" w:hAnsi="Calibri" w:eastAsia="Calibri"/>
            <w:sz w:val="24"/>
            <w:szCs w:val="24"/>
            <w:rtl w:val="0"/>
            <w:lang w:val="en-US"/>
          </w:rPr>
          <w:t xml:space="preserve"> so that the inside of the wire is exposed (same process as with the motors before).</w:t>
        </w:r>
      </w:ins>
      <w:del w:id="231" w:date="2015-04-07T18:12:00Z" w:author="Macaulay Honors College">
        <w:r>
          <w:rPr>
            <w:rFonts w:ascii="Calibri" w:cs="Calibri" w:hAnsi="Calibri" w:eastAsia="Calibri"/>
            <w:sz w:val="24"/>
            <w:szCs w:val="24"/>
            <w:rtl w:val="0"/>
          </w:rPr>
          <w:delText>.</w:delText>
        </w:r>
      </w:del>
      <w:r>
        <w:rPr>
          <w:rFonts w:ascii="Calibri" w:cs="Calibri" w:hAnsi="Calibri" w:eastAsia="Calibri"/>
          <w:sz w:val="24"/>
          <w:szCs w:val="24"/>
          <w:rtl w:val="0"/>
        </w:rPr>
        <w:t xml:space="preserve"> </w:t>
      </w:r>
      <w:del w:id="232" w:date="2015-04-07T18:14:00Z" w:author="Macaulay Honors College">
        <w:r>
          <w:rPr>
            <w:rFonts w:ascii="Calibri" w:cs="Calibri" w:hAnsi="Calibri" w:eastAsia="Calibri"/>
            <w:sz w:val="24"/>
            <w:szCs w:val="24"/>
            <w:rtl w:val="0"/>
          </w:rPr>
          <w:delText xml:space="preserve">And </w:delText>
        </w:r>
      </w:del>
      <w:ins w:id="233" w:date="2015-04-07T18:14:00Z" w:author="Macaulay Honors College">
        <w:r>
          <w:rPr>
            <w:rFonts w:ascii="Calibri" w:cs="Calibri" w:hAnsi="Calibri" w:eastAsia="Calibri"/>
            <w:sz w:val="24"/>
            <w:szCs w:val="24"/>
            <w:rtl w:val="0"/>
            <w:lang w:val="en-US"/>
          </w:rPr>
          <w:t xml:space="preserve">We want to solder </w:t>
        </w:r>
      </w:ins>
      <w:r>
        <w:rPr>
          <w:rFonts w:ascii="Calibri" w:cs="Calibri" w:hAnsi="Calibri" w:eastAsia="Calibri"/>
          <w:sz w:val="24"/>
          <w:szCs w:val="24"/>
          <w:rtl w:val="0"/>
          <w:lang w:val="en-US"/>
        </w:rPr>
        <w:t xml:space="preserve">the </w:t>
      </w:r>
      <w:del w:id="234" w:date="2015-04-07T18:15:00Z" w:author="Macaulay Honors College">
        <w:r>
          <w:rPr>
            <w:rFonts w:ascii="Calibri" w:cs="Calibri" w:hAnsi="Calibri" w:eastAsia="Calibri"/>
            <w:sz w:val="24"/>
            <w:szCs w:val="24"/>
            <w:rtl w:val="0"/>
            <w:lang w:val="en-US"/>
          </w:rPr>
          <w:delText>exposed electric wires</w:delText>
        </w:r>
      </w:del>
      <w:ins w:id="235" w:date="2015-04-07T18:15:00Z" w:author="Macaulay Honors College">
        <w:r>
          <w:rPr>
            <w:rFonts w:ascii="Calibri" w:cs="Calibri" w:hAnsi="Calibri" w:eastAsia="Calibri"/>
            <w:sz w:val="24"/>
            <w:szCs w:val="24"/>
            <w:rtl w:val="0"/>
            <w:lang w:val="en-US"/>
          </w:rPr>
          <w:t>exposed end of the wires</w:t>
        </w:r>
      </w:ins>
      <w:del w:id="236" w:date="2015-04-07T18:15:00Z" w:author="Macaulay Honors College">
        <w:r>
          <w:rPr>
            <w:rFonts w:ascii="Calibri" w:cs="Calibri" w:hAnsi="Calibri" w:eastAsia="Calibri"/>
            <w:sz w:val="24"/>
            <w:szCs w:val="24"/>
            <w:rtl w:val="0"/>
            <w:lang w:val="en-US"/>
          </w:rPr>
          <w:delText xml:space="preserve"> will be attached</w:delText>
        </w:r>
      </w:del>
      <w:r>
        <w:rPr>
          <w:rFonts w:ascii="Calibri" w:cs="Calibri" w:hAnsi="Calibri" w:eastAsia="Calibri"/>
          <w:sz w:val="24"/>
          <w:szCs w:val="24"/>
          <w:rtl w:val="0"/>
          <w:lang w:val="en-US"/>
        </w:rPr>
        <w:t xml:space="preserve"> to </w:t>
      </w:r>
      <w:ins w:id="237" w:date="2015-04-07T18:15:00Z" w:author="Macaulay Honors College">
        <w:r>
          <w:rPr>
            <w:rFonts w:ascii="Calibri" w:cs="Calibri" w:hAnsi="Calibri" w:eastAsia="Calibri"/>
            <w:sz w:val="24"/>
            <w:szCs w:val="24"/>
            <w:rtl w:val="0"/>
            <w:lang w:val="en-US"/>
          </w:rPr>
          <w:t xml:space="preserve">the </w:t>
        </w:r>
      </w:ins>
      <w:r>
        <w:rPr>
          <w:rFonts w:ascii="Calibri" w:cs="Calibri" w:hAnsi="Calibri" w:eastAsia="Calibri"/>
          <w:sz w:val="24"/>
          <w:szCs w:val="24"/>
          <w:rtl w:val="0"/>
          <w:lang w:val="en-US"/>
        </w:rPr>
        <w:t>pins on the switch</w:t>
      </w:r>
      <w:del w:id="238" w:date="2015-04-07T18:15:00Z" w:author="Macaulay Honors College">
        <w:r>
          <w:rPr>
            <w:rFonts w:ascii="Calibri" w:cs="Calibri" w:hAnsi="Calibri" w:eastAsia="Calibri"/>
            <w:sz w:val="24"/>
            <w:szCs w:val="24"/>
            <w:rtl w:val="0"/>
            <w:lang w:val="en-US"/>
          </w:rPr>
          <w:delText xml:space="preserve"> by soldering</w:delText>
        </w:r>
      </w:del>
      <w:r>
        <w:rPr>
          <w:rFonts w:ascii="Calibri" w:cs="Calibri" w:hAnsi="Calibri" w:eastAsia="Calibri"/>
          <w:sz w:val="24"/>
          <w:szCs w:val="24"/>
          <w:rtl w:val="0"/>
        </w:rPr>
        <w:t xml:space="preserve">. </w:t>
      </w:r>
      <w:del w:id="239" w:date="2015-04-07T18:17:00Z" w:author="Macaulay Honors College">
        <w:r>
          <w:rPr>
            <w:rFonts w:ascii="Calibri" w:cs="Calibri" w:hAnsi="Calibri" w:eastAsia="Calibri"/>
            <w:sz w:val="24"/>
            <w:szCs w:val="24"/>
            <w:rtl w:val="0"/>
            <w:lang w:val="en-US"/>
          </w:rPr>
          <w:delText>Please check where the pins on the switch are when soldering.</w:delText>
        </w:r>
      </w:del>
      <w:ins w:id="240" w:date="2015-04-07T18:17:00Z" w:author="Macaulay Honors College">
        <w:r>
          <w:rPr>
            <w:rFonts w:ascii="Calibri" w:cs="Calibri" w:hAnsi="Calibri" w:eastAsia="Calibri"/>
            <w:sz w:val="24"/>
            <w:szCs w:val="24"/>
            <w:rtl w:val="0"/>
            <w:lang w:val="en-US"/>
          </w:rPr>
          <w:t>When soldering, it</w:t>
        </w:r>
      </w:ins>
      <w:ins w:id="241" w:date="2015-04-07T18:17:00Z" w:author="Macaulay Honors College">
        <w:r>
          <w:rPr>
            <w:rFonts w:ascii="Calibri" w:cs="Calibri" w:hAnsi="Calibri" w:eastAsia="Calibri"/>
            <w:sz w:val="24"/>
            <w:szCs w:val="24"/>
            <w:rtl w:val="0"/>
            <w:lang w:val="fr-FR"/>
          </w:rPr>
          <w:t>’</w:t>
        </w:r>
      </w:ins>
      <w:ins w:id="242" w:date="2015-04-07T18:17:00Z" w:author="Macaulay Honors College">
        <w:r>
          <w:rPr>
            <w:rFonts w:ascii="Calibri" w:cs="Calibri" w:hAnsi="Calibri" w:eastAsia="Calibri"/>
            <w:sz w:val="24"/>
            <w:szCs w:val="24"/>
            <w:rtl w:val="0"/>
            <w:lang w:val="en-US"/>
          </w:rPr>
          <w:t>s very important that we note the position of the switch</w:t>
        </w:r>
      </w:ins>
      <w:ins w:id="243" w:date="2015-04-07T18:17:00Z" w:author="Macaulay Honors College">
        <w:r>
          <w:rPr>
            <w:rFonts w:ascii="Calibri" w:cs="Calibri" w:hAnsi="Calibri" w:eastAsia="Calibri"/>
            <w:sz w:val="24"/>
            <w:szCs w:val="24"/>
            <w:rtl w:val="0"/>
            <w:lang w:val="fr-FR"/>
          </w:rPr>
          <w:t>’</w:t>
        </w:r>
      </w:ins>
      <w:ins w:id="244" w:date="2015-04-07T18:17:00Z" w:author="Macaulay Honors College">
        <w:r>
          <w:rPr>
            <w:rFonts w:ascii="Calibri" w:cs="Calibri" w:hAnsi="Calibri" w:eastAsia="Calibri"/>
            <w:sz w:val="24"/>
            <w:szCs w:val="24"/>
            <w:rtl w:val="0"/>
          </w:rPr>
          <w:t xml:space="preserve">s </w:t>
        </w:r>
      </w:ins>
      <w:ins w:id="245" w:date="2015-04-07T18:20:00Z" w:author="Macaulay Honors College">
        <w:r>
          <w:rPr>
            <w:rFonts w:ascii="Calibri" w:cs="Calibri" w:hAnsi="Calibri" w:eastAsia="Calibri"/>
            <w:sz w:val="24"/>
            <w:szCs w:val="24"/>
            <w:rtl w:val="0"/>
          </w:rPr>
          <w:t>pins.</w:t>
        </w:r>
      </w:ins>
    </w:p>
    <w:p>
      <w:pPr>
        <w:pStyle w:val="Body"/>
        <w:ind w:firstLine="480"/>
        <w:rPr>
          <w:sz w:val="24"/>
          <w:szCs w:val="24"/>
        </w:rPr>
      </w:pPr>
    </w:p>
    <w:p>
      <w:pPr>
        <w:pStyle w:val="Body"/>
        <w:ind w:firstLine="480"/>
        <w:rPr>
          <w:sz w:val="24"/>
          <w:szCs w:val="24"/>
        </w:rPr>
      </w:pPr>
    </w:p>
    <w:p>
      <w:pPr>
        <w:pStyle w:val="Body"/>
        <w:ind w:firstLine="480"/>
        <w:rPr>
          <w:sz w:val="24"/>
          <w:szCs w:val="24"/>
        </w:rPr>
      </w:pPr>
    </w:p>
    <w:p>
      <w:pPr>
        <w:pStyle w:val="Body"/>
        <w:jc w:val="center"/>
        <w:rPr>
          <w:sz w:val="24"/>
          <w:szCs w:val="24"/>
        </w:rPr>
      </w:pPr>
      <w:r>
        <w:rPr>
          <w:sz w:val="24"/>
          <w:szCs w:val="24"/>
          <w:rtl w:val="0"/>
        </w:rPr>
        <w:drawing>
          <wp:inline distT="0" distB="0" distL="0" distR="0">
            <wp:extent cx="4454957" cy="1927107"/>
            <wp:effectExtent l="0" t="0" r="0" b="0"/>
            <wp:docPr id="1073741842" name="officeArt object" descr="C:\Users\Administrator\Desktop\08 - 移动机器人导购系统\连线图\01 基本功能\switch connection.png"/>
            <wp:cNvGraphicFramePr/>
            <a:graphic xmlns:a="http://schemas.openxmlformats.org/drawingml/2006/main">
              <a:graphicData uri="http://schemas.openxmlformats.org/drawingml/2006/picture">
                <pic:pic xmlns:pic="http://schemas.openxmlformats.org/drawingml/2006/picture">
                  <pic:nvPicPr>
                    <pic:cNvPr id="1073741842" name="image18.png" descr="C:\Users\Administrator\Desktop\08 - 移动机器人导购系统\连线图\01 基本功能\switch connection.png"/>
                    <pic:cNvPicPr/>
                  </pic:nvPicPr>
                  <pic:blipFill>
                    <a:blip r:embed="rId25">
                      <a:extLst/>
                    </a:blip>
                    <a:stretch>
                      <a:fillRect/>
                    </a:stretch>
                  </pic:blipFill>
                  <pic:spPr>
                    <a:xfrm>
                      <a:off x="0" y="0"/>
                      <a:ext cx="4454957" cy="1927107"/>
                    </a:xfrm>
                    <a:prstGeom prst="rect">
                      <a:avLst/>
                    </a:prstGeom>
                    <a:ln w="12700" cap="flat">
                      <a:noFill/>
                      <a:miter lim="400000"/>
                    </a:ln>
                    <a:effectLst/>
                  </pic:spPr>
                </pic:pic>
              </a:graphicData>
            </a:graphic>
          </wp:inline>
        </w:drawing>
      </w:r>
    </w:p>
    <w:p>
      <w:pPr>
        <w:pStyle w:val="Body"/>
        <w:rPr>
          <w:sz w:val="24"/>
          <w:szCs w:val="24"/>
        </w:rPr>
      </w:pPr>
      <w:r>
        <w:rPr>
          <w:rFonts w:eastAsia="Arial Unicode MS" w:hint="eastAsia"/>
          <w:sz w:val="24"/>
          <w:szCs w:val="24"/>
          <w:rtl w:val="0"/>
          <w:lang w:val="zh-TW" w:eastAsia="zh-TW"/>
        </w:rPr>
        <w:t>我们一步步来：</w:t>
      </w:r>
    </w:p>
    <w:p>
      <w:pPr>
        <w:pStyle w:val="Body"/>
        <w:rPr>
          <w:sz w:val="24"/>
          <w:szCs w:val="24"/>
        </w:rPr>
      </w:pPr>
      <w:r>
        <w:rPr>
          <w:rFonts w:ascii="Calibri" w:cs="Calibri" w:hAnsi="Calibri" w:eastAsia="Calibri"/>
          <w:sz w:val="24"/>
          <w:szCs w:val="24"/>
          <w:rtl w:val="0"/>
        </w:rPr>
        <w:t>Let</w:t>
      </w:r>
      <w:r>
        <w:rPr>
          <w:rFonts w:ascii="Calibri" w:cs="Calibri" w:hAnsi="Calibri" w:eastAsia="Calibri"/>
          <w:sz w:val="24"/>
          <w:szCs w:val="24"/>
          <w:rtl w:val="0"/>
          <w:lang w:val="fr-FR"/>
        </w:rPr>
        <w:t>’</w:t>
      </w:r>
      <w:r>
        <w:rPr>
          <w:rFonts w:ascii="Calibri" w:cs="Calibri" w:hAnsi="Calibri" w:eastAsia="Calibri"/>
          <w:sz w:val="24"/>
          <w:szCs w:val="24"/>
          <w:rtl w:val="0"/>
          <w:lang w:val="pt-PT"/>
        </w:rPr>
        <w:t xml:space="preserve">s do </w:t>
      </w:r>
      <w:ins w:id="246" w:date="2015-04-07T18:14:00Z" w:author="Macaulay Honors College">
        <w:r>
          <w:rPr>
            <w:rFonts w:ascii="Calibri" w:cs="Calibri" w:hAnsi="Calibri" w:eastAsia="Calibri"/>
            <w:sz w:val="24"/>
            <w:szCs w:val="24"/>
            <w:rtl w:val="0"/>
            <w:lang w:val="en-US"/>
          </w:rPr>
          <w:t>this</w:t>
        </w:r>
      </w:ins>
      <w:del w:id="247" w:date="2015-04-07T18:14:00Z" w:author="Macaulay Honors College">
        <w:r>
          <w:rPr>
            <w:rFonts w:ascii="Calibri" w:cs="Calibri" w:hAnsi="Calibri" w:eastAsia="Calibri"/>
            <w:sz w:val="24"/>
            <w:szCs w:val="24"/>
            <w:rtl w:val="0"/>
          </w:rPr>
          <w:delText>it</w:delText>
        </w:r>
      </w:del>
      <w:r>
        <w:rPr>
          <w:rFonts w:ascii="Calibri" w:cs="Calibri" w:hAnsi="Calibri" w:eastAsia="Calibri"/>
          <w:sz w:val="24"/>
          <w:szCs w:val="24"/>
          <w:rtl w:val="0"/>
          <w:lang w:val="en-US"/>
        </w:rPr>
        <w:t xml:space="preserve"> step by step.</w:t>
      </w:r>
    </w:p>
    <w:p>
      <w:pPr>
        <w:pStyle w:val="List Paragraph"/>
        <w:numPr>
          <w:ilvl w:val="0"/>
          <w:numId w:val="27"/>
        </w:numPr>
        <w:tabs>
          <w:tab w:val="num" w:pos="315"/>
          <w:tab w:val="clear" w:pos="360"/>
        </w:tabs>
        <w:ind w:left="315" w:hanging="315"/>
        <w:rPr>
          <w:position w:val="0"/>
          <w:sz w:val="24"/>
          <w:szCs w:val="24"/>
        </w:rPr>
      </w:pPr>
      <w:r>
        <w:rPr>
          <w:rFonts w:eastAsia="Arial Unicode MS" w:hint="eastAsia"/>
          <w:sz w:val="24"/>
          <w:szCs w:val="24"/>
          <w:rtl w:val="0"/>
          <w:lang w:val="zh-TW" w:eastAsia="zh-TW"/>
        </w:rPr>
        <w:t>连接开关和充电接头。注意找准位置。</w:t>
      </w:r>
    </w:p>
    <w:p>
      <w:pPr>
        <w:pStyle w:val="List Paragraph"/>
        <w:ind w:left="360" w:firstLine="0"/>
        <w:rPr>
          <w:sz w:val="24"/>
          <w:szCs w:val="24"/>
        </w:rPr>
      </w:pPr>
      <w:r>
        <w:rPr>
          <w:rFonts w:ascii="Trebuchet MS"/>
          <w:sz w:val="24"/>
          <w:szCs w:val="24"/>
          <w:rtl w:val="0"/>
          <w:lang w:val="en-US"/>
        </w:rPr>
        <w:t xml:space="preserve">Connect the switch </w:t>
      </w:r>
      <w:ins w:id="248" w:date="2015-04-07T18:38:00Z" w:author="Macaulay Honors College">
        <w:r>
          <w:rPr>
            <w:rFonts w:ascii="Trebuchet MS"/>
            <w:sz w:val="24"/>
            <w:szCs w:val="24"/>
            <w:rtl w:val="0"/>
            <w:lang w:val="en-US"/>
          </w:rPr>
          <w:t>to</w:t>
        </w:r>
      </w:ins>
      <w:del w:id="249" w:date="2015-04-07T18:38:00Z" w:author="Macaulay Honors College">
        <w:r>
          <w:rPr>
            <w:rFonts w:ascii="Trebuchet MS"/>
            <w:sz w:val="24"/>
            <w:szCs w:val="24"/>
            <w:rtl w:val="0"/>
            <w:lang w:val="en-US"/>
          </w:rPr>
          <w:delText>with</w:delText>
        </w:r>
      </w:del>
      <w:r>
        <w:rPr>
          <w:rFonts w:ascii="Trebuchet MS"/>
          <w:sz w:val="24"/>
          <w:szCs w:val="24"/>
          <w:rtl w:val="0"/>
          <w:lang w:val="en-US"/>
        </w:rPr>
        <w:t xml:space="preserve"> the battery charger. Pay attention to the exact location of </w:t>
      </w:r>
      <w:del w:id="250" w:date="2015-04-08T12:12:00Z" w:author="Macaulay Honors College">
        <w:r>
          <w:rPr>
            <w:rFonts w:ascii="Trebuchet MS"/>
            <w:sz w:val="24"/>
            <w:szCs w:val="24"/>
            <w:rtl w:val="0"/>
            <w:lang w:val="en-US"/>
          </w:rPr>
          <w:delText xml:space="preserve">the </w:delText>
        </w:r>
      </w:del>
      <w:ins w:id="251" w:date="2015-04-07T18:38:00Z" w:author="Macaulay Honors College">
        <w:r>
          <w:rPr>
            <w:rFonts w:ascii="Trebuchet MS"/>
            <w:sz w:val="24"/>
            <w:szCs w:val="24"/>
            <w:rtl w:val="0"/>
            <w:lang w:val="en-US"/>
          </w:rPr>
          <w:t>both</w:t>
        </w:r>
      </w:ins>
      <w:del w:id="252" w:date="2015-04-07T18:38:00Z" w:author="Macaulay Honors College">
        <w:r>
          <w:rPr>
            <w:rFonts w:ascii="Trebuchet MS"/>
            <w:sz w:val="24"/>
            <w:szCs w:val="24"/>
            <w:rtl w:val="0"/>
            <w:lang w:val="en-US"/>
          </w:rPr>
          <w:delText>mentioned</w:delText>
        </w:r>
      </w:del>
      <w:r>
        <w:rPr>
          <w:rFonts w:ascii="Trebuchet MS"/>
          <w:sz w:val="24"/>
          <w:szCs w:val="24"/>
          <w:rtl w:val="0"/>
          <w:lang w:val="en-US"/>
        </w:rPr>
        <w:t xml:space="preserve"> </w:t>
      </w:r>
      <w:ins w:id="253" w:date="2015-04-08T12:12:00Z" w:author="Macaulay Honors College">
        <w:r>
          <w:rPr>
            <w:rFonts w:ascii="Trebuchet MS"/>
            <w:sz w:val="24"/>
            <w:szCs w:val="24"/>
            <w:rtl w:val="0"/>
            <w:lang w:val="en-US"/>
          </w:rPr>
          <w:t>items</w:t>
        </w:r>
      </w:ins>
      <w:del w:id="254" w:date="2015-04-08T12:12:00Z" w:author="Macaulay Honors College">
        <w:r>
          <w:rPr>
            <w:rFonts w:ascii="Trebuchet MS"/>
            <w:sz w:val="24"/>
            <w:szCs w:val="24"/>
            <w:rtl w:val="0"/>
            <w:lang w:val="en-US"/>
          </w:rPr>
          <w:delText>two items</w:delText>
        </w:r>
      </w:del>
      <w:r>
        <w:rPr>
          <w:rFonts w:ascii="Trebuchet MS"/>
          <w:sz w:val="24"/>
          <w:szCs w:val="24"/>
          <w:rtl w:val="0"/>
          <w:lang w:val="en-US"/>
        </w:rPr>
        <w:t>.</w:t>
      </w:r>
    </w:p>
    <w:p>
      <w:pPr>
        <w:pStyle w:val="Body"/>
        <w:jc w:val="center"/>
        <w:rPr>
          <w:sz w:val="24"/>
          <w:szCs w:val="24"/>
        </w:rPr>
      </w:pPr>
      <w:r>
        <w:rPr>
          <w:sz w:val="24"/>
          <w:szCs w:val="24"/>
          <w:rtl w:val="0"/>
        </w:rPr>
        <w:drawing>
          <wp:inline distT="0" distB="0" distL="0" distR="0">
            <wp:extent cx="5283441" cy="3424687"/>
            <wp:effectExtent l="0" t="0" r="0" b="0"/>
            <wp:docPr id="1073741843" name="officeArt object" descr="C:\Users\Administrator\Desktop\08 - 移动机器人导购系统\教程图片\PirateCar7.png"/>
            <wp:cNvGraphicFramePr/>
            <a:graphic xmlns:a="http://schemas.openxmlformats.org/drawingml/2006/main">
              <a:graphicData uri="http://schemas.openxmlformats.org/drawingml/2006/picture">
                <pic:pic xmlns:pic="http://schemas.openxmlformats.org/drawingml/2006/picture">
                  <pic:nvPicPr>
                    <pic:cNvPr id="1073741843" name="image19.png" descr="C:\Users\Administrator\Desktop\08 - 移动机器人导购系统\教程图片\PirateCar7.png"/>
                    <pic:cNvPicPr/>
                  </pic:nvPicPr>
                  <pic:blipFill>
                    <a:blip r:embed="rId26">
                      <a:extLst/>
                    </a:blip>
                    <a:stretch>
                      <a:fillRect/>
                    </a:stretch>
                  </pic:blipFill>
                  <pic:spPr>
                    <a:xfrm>
                      <a:off x="0" y="0"/>
                      <a:ext cx="5283441" cy="3424687"/>
                    </a:xfrm>
                    <a:prstGeom prst="rect">
                      <a:avLst/>
                    </a:prstGeom>
                    <a:ln w="12700" cap="flat">
                      <a:noFill/>
                      <a:miter lim="400000"/>
                    </a:ln>
                    <a:effectLst/>
                  </pic:spPr>
                </pic:pic>
              </a:graphicData>
            </a:graphic>
          </wp:inline>
        </w:drawing>
      </w:r>
    </w:p>
    <w:p>
      <w:pPr>
        <w:pStyle w:val="List Paragraph"/>
        <w:numPr>
          <w:ilvl w:val="0"/>
          <w:numId w:val="27"/>
        </w:numPr>
        <w:tabs>
          <w:tab w:val="num" w:pos="315"/>
          <w:tab w:val="clear" w:pos="360"/>
        </w:tabs>
        <w:ind w:left="315" w:hanging="315"/>
        <w:rPr>
          <w:position w:val="0"/>
          <w:sz w:val="24"/>
          <w:szCs w:val="24"/>
        </w:rPr>
      </w:pPr>
      <w:r>
        <w:rPr>
          <w:rFonts w:eastAsia="Arial Unicode MS" w:hint="eastAsia"/>
          <w:sz w:val="24"/>
          <w:szCs w:val="24"/>
          <w:rtl w:val="0"/>
          <w:lang w:val="zh-TW" w:eastAsia="zh-TW"/>
        </w:rPr>
        <w:t>按上图连线图，将电池盒的两根线焊接到充电接头上。</w:t>
      </w:r>
    </w:p>
    <w:p>
      <w:pPr>
        <w:pStyle w:val="List Paragraph"/>
        <w:ind w:left="360" w:firstLine="0"/>
        <w:rPr>
          <w:sz w:val="24"/>
          <w:szCs w:val="24"/>
        </w:rPr>
      </w:pPr>
      <w:del w:id="255" w:date="2015-04-08T12:16:00Z" w:author="Macaulay Honors College">
        <w:r>
          <w:rPr>
            <w:rFonts w:ascii="Trebuchet MS"/>
            <w:sz w:val="24"/>
            <w:szCs w:val="24"/>
            <w:rtl w:val="0"/>
            <w:lang w:val="en-US"/>
          </w:rPr>
          <w:delText xml:space="preserve">Start </w:delText>
        </w:r>
      </w:del>
      <w:ins w:id="256" w:date="2015-04-08T12:17:00Z" w:author="Macaulay Honors College">
        <w:r>
          <w:rPr>
            <w:rFonts w:ascii="Trebuchet MS"/>
            <w:sz w:val="24"/>
            <w:szCs w:val="24"/>
            <w:rtl w:val="0"/>
            <w:lang w:val="en-US"/>
          </w:rPr>
          <w:t>S</w:t>
        </w:r>
      </w:ins>
      <w:del w:id="257" w:date="2015-04-08T12:17:00Z" w:author="Macaulay Honors College">
        <w:r>
          <w:rPr>
            <w:rFonts w:ascii="Trebuchet MS"/>
            <w:sz w:val="24"/>
            <w:szCs w:val="24"/>
            <w:rtl w:val="0"/>
            <w:lang w:val="en-US"/>
          </w:rPr>
          <w:delText>s</w:delText>
        </w:r>
      </w:del>
      <w:r>
        <w:rPr>
          <w:rFonts w:ascii="Trebuchet MS"/>
          <w:sz w:val="24"/>
          <w:szCs w:val="24"/>
          <w:rtl w:val="0"/>
          <w:lang w:val="en-US"/>
        </w:rPr>
        <w:t>older</w:t>
      </w:r>
      <w:del w:id="258" w:date="2015-04-08T12:17:00Z" w:author="Macaulay Honors College">
        <w:r>
          <w:rPr>
            <w:rFonts w:ascii="Trebuchet MS"/>
            <w:sz w:val="24"/>
            <w:szCs w:val="24"/>
            <w:rtl w:val="0"/>
            <w:lang w:val="en-US"/>
          </w:rPr>
          <w:delText>ing</w:delText>
        </w:r>
      </w:del>
      <w:r>
        <w:rPr>
          <w:rFonts w:ascii="Trebuchet MS"/>
          <w:sz w:val="24"/>
          <w:szCs w:val="24"/>
          <w:rtl w:val="0"/>
          <w:lang w:val="en-US"/>
        </w:rPr>
        <w:t xml:space="preserve"> the red cables connecting the switch with the battery charger as</w:t>
      </w:r>
      <w:del w:id="259" w:date="2015-04-08T12:16:00Z" w:author="Macaulay Honors College">
        <w:r>
          <w:rPr>
            <w:rFonts w:ascii="Trebuchet MS"/>
            <w:sz w:val="24"/>
            <w:szCs w:val="24"/>
            <w:rtl w:val="0"/>
            <w:lang w:val="en-US"/>
          </w:rPr>
          <w:delText xml:space="preserve"> it is</w:delText>
        </w:r>
      </w:del>
      <w:r>
        <w:rPr>
          <w:rFonts w:ascii="Trebuchet MS"/>
          <w:sz w:val="24"/>
          <w:szCs w:val="24"/>
          <w:rtl w:val="0"/>
          <w:lang w:val="en-US"/>
        </w:rPr>
        <w:t xml:space="preserve"> shown in the picture </w:t>
      </w:r>
      <w:commentRangeStart w:id="260"/>
      <w:r>
        <w:rPr>
          <w:rFonts w:ascii="Trebuchet MS"/>
          <w:sz w:val="24"/>
          <w:szCs w:val="24"/>
          <w:rtl w:val="0"/>
          <w:lang w:val="en-US"/>
        </w:rPr>
        <w:t>above</w:t>
      </w:r>
      <w:commentRangeEnd w:id="260"/>
      <w:r>
        <w:commentReference w:id="260"/>
      </w:r>
      <w:r>
        <w:rPr>
          <w:rFonts w:ascii="Trebuchet MS"/>
          <w:sz w:val="24"/>
          <w:szCs w:val="24"/>
          <w:rtl w:val="0"/>
          <w:lang w:val="en-US"/>
        </w:rPr>
        <w:t>.</w:t>
      </w:r>
    </w:p>
    <w:p>
      <w:pPr>
        <w:pStyle w:val="List Paragraph"/>
        <w:ind w:left="360" w:firstLine="0"/>
        <w:rPr>
          <w:sz w:val="24"/>
          <w:szCs w:val="24"/>
        </w:rPr>
      </w:pPr>
    </w:p>
    <w:p>
      <w:pPr>
        <w:pStyle w:val="Body"/>
        <w:jc w:val="center"/>
        <w:rPr>
          <w:sz w:val="24"/>
          <w:szCs w:val="24"/>
        </w:rPr>
      </w:pPr>
      <w:r>
        <w:rPr>
          <w:sz w:val="24"/>
          <w:szCs w:val="24"/>
          <w:rtl w:val="0"/>
        </w:rPr>
        <w:drawing>
          <wp:inline distT="0" distB="0" distL="0" distR="0">
            <wp:extent cx="5270500" cy="3459480"/>
            <wp:effectExtent l="0" t="0" r="0" b="0"/>
            <wp:docPr id="1073741844" name="officeArt object" descr="C:\Users\Administrator\Desktop\08 - 移动机器人导购系统\教程图片\PirateCar8.png"/>
            <wp:cNvGraphicFramePr/>
            <a:graphic xmlns:a="http://schemas.openxmlformats.org/drawingml/2006/main">
              <a:graphicData uri="http://schemas.openxmlformats.org/drawingml/2006/picture">
                <pic:pic xmlns:pic="http://schemas.openxmlformats.org/drawingml/2006/picture">
                  <pic:nvPicPr>
                    <pic:cNvPr id="1073741844" name="image20.png" descr="C:\Users\Administrator\Desktop\08 - 移动机器人导购系统\教程图片\PirateCar8.png"/>
                    <pic:cNvPicPr/>
                  </pic:nvPicPr>
                  <pic:blipFill>
                    <a:blip r:embed="rId27">
                      <a:extLst/>
                    </a:blip>
                    <a:stretch>
                      <a:fillRect/>
                    </a:stretch>
                  </pic:blipFill>
                  <pic:spPr>
                    <a:xfrm>
                      <a:off x="0" y="0"/>
                      <a:ext cx="5270500" cy="3459480"/>
                    </a:xfrm>
                    <a:prstGeom prst="rect">
                      <a:avLst/>
                    </a:prstGeom>
                    <a:ln w="12700" cap="flat">
                      <a:noFill/>
                      <a:miter lim="400000"/>
                    </a:ln>
                    <a:effectLst/>
                  </pic:spPr>
                </pic:pic>
              </a:graphicData>
            </a:graphic>
          </wp:inline>
        </w:drawing>
      </w:r>
    </w:p>
    <w:p>
      <w:pPr>
        <w:pStyle w:val="Body"/>
        <w:jc w:val="center"/>
        <w:rPr>
          <w:sz w:val="24"/>
          <w:szCs w:val="24"/>
        </w:rPr>
      </w:pPr>
    </w:p>
    <w:p>
      <w:pPr>
        <w:pStyle w:val="Body"/>
        <w:rPr>
          <w:sz w:val="24"/>
          <w:szCs w:val="24"/>
        </w:rPr>
      </w:pPr>
      <w:r>
        <w:rPr>
          <w:rFonts w:eastAsia="Arial Unicode MS" w:hint="eastAsia"/>
          <w:sz w:val="24"/>
          <w:szCs w:val="24"/>
          <w:rtl w:val="0"/>
          <w:lang w:val="zh-TW" w:eastAsia="zh-TW"/>
        </w:rPr>
        <w:t>来张大图，看的清楚点！</w:t>
      </w:r>
    </w:p>
    <w:p>
      <w:pPr>
        <w:pStyle w:val="Body"/>
        <w:rPr>
          <w:sz w:val="24"/>
          <w:szCs w:val="24"/>
        </w:rPr>
      </w:pPr>
      <w:del w:id="261" w:date="2015-04-08T13:46:00Z" w:author="Macaulay Honors College">
        <w:r>
          <w:rPr>
            <w:rFonts w:ascii="Calibri" w:cs="Calibri" w:hAnsi="Calibri" w:eastAsia="Calibri"/>
            <w:sz w:val="24"/>
            <w:szCs w:val="24"/>
            <w:rtl w:val="0"/>
            <w:lang w:val="en-US"/>
          </w:rPr>
          <w:delText>Another PICTURE for U</w:delText>
        </w:r>
      </w:del>
      <w:ins w:id="262" w:date="2015-04-08T13:46:00Z" w:author="Macaulay Honors College">
        <w:r>
          <w:rPr>
            <w:rFonts w:ascii="Calibri" w:cs="Calibri" w:hAnsi="Calibri" w:eastAsia="Calibri"/>
            <w:sz w:val="24"/>
            <w:szCs w:val="24"/>
            <w:rtl w:val="0"/>
          </w:rPr>
          <w:t>Here</w:t>
        </w:r>
      </w:ins>
      <w:ins w:id="263" w:date="2015-04-08T13:46:00Z" w:author="Macaulay Honors College">
        <w:r>
          <w:rPr>
            <w:rFonts w:ascii="Calibri" w:cs="Calibri" w:hAnsi="Calibri" w:eastAsia="Calibri"/>
            <w:sz w:val="24"/>
            <w:szCs w:val="24"/>
            <w:rtl w:val="0"/>
            <w:lang w:val="fr-FR"/>
          </w:rPr>
          <w:t>’</w:t>
        </w:r>
      </w:ins>
      <w:ins w:id="264" w:date="2015-04-08T13:46:00Z" w:author="Macaulay Honors College">
        <w:r>
          <w:rPr>
            <w:rFonts w:ascii="Calibri" w:cs="Calibri" w:hAnsi="Calibri" w:eastAsia="Calibri"/>
            <w:sz w:val="24"/>
            <w:szCs w:val="24"/>
            <w:rtl w:val="0"/>
            <w:lang w:val="en-US"/>
          </w:rPr>
          <w:t>s another picture to make things clearer</w:t>
        </w:r>
      </w:ins>
      <w:ins w:id="265" w:date="2015-04-08T13:47:00Z" w:author="Macaulay Honors College">
        <w:r>
          <w:rPr>
            <w:rFonts w:ascii="Calibri" w:cs="Calibri" w:hAnsi="Calibri" w:eastAsia="Calibri"/>
            <w:sz w:val="24"/>
            <w:szCs w:val="24"/>
            <w:rtl w:val="0"/>
          </w:rPr>
          <w:t>.</w:t>
        </w:r>
      </w:ins>
      <w:del w:id="266" w:date="2015-04-08T13:47:00Z" w:author="Macaulay Honors College">
        <w:r>
          <w:rPr>
            <w:rFonts w:ascii="Calibri" w:cs="Calibri" w:hAnsi="Calibri" w:eastAsia="Calibri"/>
            <w:sz w:val="24"/>
            <w:szCs w:val="24"/>
            <w:rtl w:val="0"/>
          </w:rPr>
          <w:delText>!</w:delText>
        </w:r>
      </w:del>
    </w:p>
    <w:p>
      <w:pPr>
        <w:pStyle w:val="Body"/>
        <w:jc w:val="center"/>
        <w:rPr>
          <w:sz w:val="24"/>
          <w:szCs w:val="24"/>
        </w:rPr>
      </w:pPr>
      <w:r>
        <w:rPr>
          <w:sz w:val="24"/>
          <w:szCs w:val="24"/>
          <w:rtl w:val="0"/>
        </w:rPr>
        <w:drawing>
          <wp:inline distT="0" distB="0" distL="0" distR="0">
            <wp:extent cx="4088921" cy="4095818"/>
            <wp:effectExtent l="0" t="0" r="0" b="0"/>
            <wp:docPr id="1073741845" name="officeArt object" descr="C:\Users\Administrator\Desktop\08 - 移动机器人导购系统\教程图片\PirateCar9.png"/>
            <wp:cNvGraphicFramePr/>
            <a:graphic xmlns:a="http://schemas.openxmlformats.org/drawingml/2006/main">
              <a:graphicData uri="http://schemas.openxmlformats.org/drawingml/2006/picture">
                <pic:pic xmlns:pic="http://schemas.openxmlformats.org/drawingml/2006/picture">
                  <pic:nvPicPr>
                    <pic:cNvPr id="1073741845" name="image21.png" descr="C:\Users\Administrator\Desktop\08 - 移动机器人导购系统\教程图片\PirateCar9.png"/>
                    <pic:cNvPicPr/>
                  </pic:nvPicPr>
                  <pic:blipFill>
                    <a:blip r:embed="rId28">
                      <a:extLst/>
                    </a:blip>
                    <a:stretch>
                      <a:fillRect/>
                    </a:stretch>
                  </pic:blipFill>
                  <pic:spPr>
                    <a:xfrm>
                      <a:off x="0" y="0"/>
                      <a:ext cx="4088921" cy="4095818"/>
                    </a:xfrm>
                    <a:prstGeom prst="rect">
                      <a:avLst/>
                    </a:prstGeom>
                    <a:ln w="12700" cap="flat">
                      <a:noFill/>
                      <a:miter lim="400000"/>
                    </a:ln>
                    <a:effectLst/>
                  </pic:spPr>
                </pic:pic>
              </a:graphicData>
            </a:graphic>
          </wp:inline>
        </w:drawing>
      </w:r>
    </w:p>
    <w:p>
      <w:pPr>
        <w:pStyle w:val="List Paragraph"/>
        <w:numPr>
          <w:ilvl w:val="0"/>
          <w:numId w:val="27"/>
        </w:numPr>
        <w:tabs>
          <w:tab w:val="num" w:pos="315"/>
          <w:tab w:val="clear" w:pos="360"/>
        </w:tabs>
        <w:ind w:left="315" w:hanging="315"/>
        <w:rPr>
          <w:position w:val="0"/>
          <w:sz w:val="24"/>
          <w:szCs w:val="24"/>
        </w:rPr>
      </w:pPr>
      <w:r>
        <w:rPr>
          <w:rFonts w:eastAsia="Arial Unicode MS" w:hint="eastAsia"/>
          <w:sz w:val="24"/>
          <w:szCs w:val="24"/>
          <w:rtl w:val="0"/>
          <w:lang w:val="zh-TW" w:eastAsia="zh-TW"/>
        </w:rPr>
        <w:t>最后，从充电接头和开关上引出正负极电源，用于接到后面的</w:t>
      </w:r>
      <w:r>
        <w:rPr>
          <w:rFonts w:ascii="Trebuchet MS"/>
          <w:sz w:val="24"/>
          <w:szCs w:val="24"/>
          <w:rtl w:val="0"/>
          <w:lang w:val="en-US"/>
        </w:rPr>
        <w:t>Romeo BLE</w:t>
      </w:r>
      <w:r>
        <w:rPr>
          <w:rFonts w:eastAsia="Arial Unicode MS" w:hint="eastAsia"/>
          <w:sz w:val="24"/>
          <w:szCs w:val="24"/>
          <w:rtl w:val="0"/>
          <w:lang w:val="zh-TW" w:eastAsia="zh-TW"/>
        </w:rPr>
        <w:t>主控器上。</w:t>
      </w:r>
    </w:p>
    <w:p>
      <w:pPr>
        <w:pStyle w:val="List Paragraph"/>
        <w:ind w:left="360" w:firstLine="0"/>
        <w:rPr>
          <w:sz w:val="24"/>
          <w:szCs w:val="24"/>
        </w:rPr>
      </w:pPr>
      <w:r>
        <w:rPr>
          <w:rFonts w:ascii="Trebuchet MS"/>
          <w:sz w:val="24"/>
          <w:szCs w:val="24"/>
          <w:rtl w:val="0"/>
          <w:lang w:val="en-US"/>
        </w:rPr>
        <w:t>Finally, take one red cable and one black cable. Attach one end of one cable to the negative pole of the battery charger and one end of the other cable to the positive pole of the battery charger. Then attach the other ends of both cables to the Romeo BLE controller.</w:t>
      </w:r>
    </w:p>
    <w:p>
      <w:pPr>
        <w:pStyle w:val="Body"/>
        <w:rPr>
          <w:sz w:val="24"/>
          <w:szCs w:val="24"/>
        </w:rPr>
      </w:pPr>
      <w:r>
        <w:rPr>
          <w:sz w:val="24"/>
          <w:szCs w:val="24"/>
          <w:rtl w:val="0"/>
        </w:rPr>
        <w:drawing>
          <wp:inline distT="0" distB="0" distL="0" distR="0">
            <wp:extent cx="5374257" cy="3553485"/>
            <wp:effectExtent l="0" t="0" r="0" b="0"/>
            <wp:docPr id="1073741846" name="officeArt object" descr="C:\Users\Administrator\Desktop\08 - 移动机器人导购系统\教程图片\PirateCar10.png"/>
            <wp:cNvGraphicFramePr/>
            <a:graphic xmlns:a="http://schemas.openxmlformats.org/drawingml/2006/main">
              <a:graphicData uri="http://schemas.openxmlformats.org/drawingml/2006/picture">
                <pic:pic xmlns:pic="http://schemas.openxmlformats.org/drawingml/2006/picture">
                  <pic:nvPicPr>
                    <pic:cNvPr id="1073741846" name="image22.png" descr="C:\Users\Administrator\Desktop\08 - 移动机器人导购系统\教程图片\PirateCar10.png"/>
                    <pic:cNvPicPr/>
                  </pic:nvPicPr>
                  <pic:blipFill>
                    <a:blip r:embed="rId29">
                      <a:extLst/>
                    </a:blip>
                    <a:stretch>
                      <a:fillRect/>
                    </a:stretch>
                  </pic:blipFill>
                  <pic:spPr>
                    <a:xfrm>
                      <a:off x="0" y="0"/>
                      <a:ext cx="5374257" cy="3553485"/>
                    </a:xfrm>
                    <a:prstGeom prst="rect">
                      <a:avLst/>
                    </a:prstGeom>
                    <a:ln w="12700" cap="flat">
                      <a:noFill/>
                      <a:miter lim="400000"/>
                    </a:ln>
                    <a:effectLst/>
                  </pic:spPr>
                </pic:pic>
              </a:graphicData>
            </a:graphic>
          </wp:inline>
        </w:drawing>
      </w:r>
    </w:p>
    <w:p>
      <w:pPr>
        <w:pStyle w:val="Body"/>
        <w:rPr>
          <w:sz w:val="24"/>
          <w:szCs w:val="24"/>
        </w:rPr>
      </w:pPr>
    </w:p>
    <w:p>
      <w:pPr>
        <w:pStyle w:val="Body"/>
        <w:jc w:val="center"/>
        <w:rPr>
          <w:sz w:val="24"/>
          <w:szCs w:val="24"/>
        </w:rPr>
      </w:pPr>
      <w:r>
        <w:rPr>
          <w:sz w:val="24"/>
          <w:szCs w:val="24"/>
          <w:rtl w:val="0"/>
        </w:rPr>
        <w:drawing>
          <wp:inline distT="0" distB="0" distL="0" distR="0">
            <wp:extent cx="3562709" cy="4093680"/>
            <wp:effectExtent l="0" t="0" r="0" b="0"/>
            <wp:docPr id="1073741847" name="officeArt object" descr="C:\Users\Administrator\Desktop\08 - 移动机器人导购系统\教程图片\PirateCar11.png"/>
            <wp:cNvGraphicFramePr/>
            <a:graphic xmlns:a="http://schemas.openxmlformats.org/drawingml/2006/main">
              <a:graphicData uri="http://schemas.openxmlformats.org/drawingml/2006/picture">
                <pic:pic xmlns:pic="http://schemas.openxmlformats.org/drawingml/2006/picture">
                  <pic:nvPicPr>
                    <pic:cNvPr id="1073741847" name="image23.png" descr="C:\Users\Administrator\Desktop\08 - 移动机器人导购系统\教程图片\PirateCar11.png"/>
                    <pic:cNvPicPr/>
                  </pic:nvPicPr>
                  <pic:blipFill>
                    <a:blip r:embed="rId30">
                      <a:extLst/>
                    </a:blip>
                    <a:stretch>
                      <a:fillRect/>
                    </a:stretch>
                  </pic:blipFill>
                  <pic:spPr>
                    <a:xfrm>
                      <a:off x="0" y="0"/>
                      <a:ext cx="3562709" cy="4093680"/>
                    </a:xfrm>
                    <a:prstGeom prst="rect">
                      <a:avLst/>
                    </a:prstGeom>
                    <a:ln w="12700" cap="flat">
                      <a:noFill/>
                      <a:miter lim="400000"/>
                    </a:ln>
                    <a:effectLst/>
                  </pic:spPr>
                </pic:pic>
              </a:graphicData>
            </a:graphic>
          </wp:inline>
        </w:drawing>
      </w:r>
    </w:p>
    <w:p>
      <w:pPr>
        <w:pStyle w:val="Body"/>
        <w:rPr>
          <w:sz w:val="24"/>
          <w:szCs w:val="24"/>
        </w:rPr>
      </w:pPr>
      <w:r>
        <w:rPr>
          <w:rFonts w:eastAsia="Arial Unicode MS" w:hint="eastAsia"/>
          <w:sz w:val="24"/>
          <w:szCs w:val="24"/>
          <w:rtl w:val="0"/>
          <w:lang w:val="zh-TW" w:eastAsia="zh-TW"/>
        </w:rPr>
        <w:t>同样来张放大图，清楚是怎么连接的吗？最后，检查一下焊接的线是否和一开始的连线图是吻合的。</w:t>
      </w:r>
    </w:p>
    <w:p>
      <w:pPr>
        <w:pStyle w:val="Body"/>
        <w:rPr>
          <w:sz w:val="24"/>
          <w:szCs w:val="24"/>
        </w:rPr>
      </w:pPr>
      <w:del w:id="267" w:date="2015-04-08T14:05:00Z" w:author="Macaulay Honors College">
        <w:r>
          <w:rPr>
            <w:rFonts w:ascii="Calibri" w:cs="Calibri" w:hAnsi="Calibri" w:eastAsia="Calibri"/>
            <w:sz w:val="24"/>
            <w:szCs w:val="24"/>
            <w:rtl w:val="0"/>
            <w:lang w:val="en-US"/>
          </w:rPr>
          <w:delText>One CLEARER picture.</w:delText>
        </w:r>
      </w:del>
      <w:ins w:id="268" w:date="2015-04-08T14:05:00Z" w:author="Macaulay Honors College">
        <w:r>
          <w:rPr>
            <w:rFonts w:ascii="Calibri" w:cs="Calibri" w:hAnsi="Calibri" w:eastAsia="Calibri"/>
            <w:sz w:val="24"/>
            <w:szCs w:val="24"/>
            <w:rtl w:val="0"/>
            <w:lang w:val="en-US"/>
          </w:rPr>
          <w:t>Looking at this enlarged picture should give you a better idea of how the wires should be connected.</w:t>
        </w:r>
      </w:ins>
      <w:ins w:id="269" w:date="2015-04-08T14:06:00Z" w:author="Macaulay Honors College">
        <w:r>
          <w:rPr>
            <w:rFonts w:ascii="Calibri" w:cs="Calibri" w:hAnsi="Calibri" w:eastAsia="Calibri"/>
            <w:sz w:val="24"/>
            <w:szCs w:val="24"/>
            <w:rtl w:val="0"/>
            <w:lang w:val="en-US"/>
          </w:rPr>
          <w:t xml:space="preserve"> After soldering, make sure to check and see if your wiring</w:t>
        </w:r>
      </w:ins>
      <w:ins w:id="270" w:date="2015-04-08T14:08:00Z" w:author="Macaulay Honors College">
        <w:r>
          <w:rPr>
            <w:rFonts w:ascii="Calibri" w:cs="Calibri" w:hAnsi="Calibri" w:eastAsia="Calibri"/>
            <w:sz w:val="24"/>
            <w:szCs w:val="24"/>
            <w:rtl w:val="0"/>
            <w:lang w:val="en-US"/>
          </w:rPr>
          <w:t xml:space="preserve"> between the battery and Romeo controller</w:t>
        </w:r>
      </w:ins>
      <w:ins w:id="271" w:date="2015-04-08T14:06:00Z" w:author="Macaulay Honors College">
        <w:r>
          <w:rPr>
            <w:rFonts w:ascii="Calibri" w:cs="Calibri" w:hAnsi="Calibri" w:eastAsia="Calibri"/>
            <w:sz w:val="24"/>
            <w:szCs w:val="24"/>
            <w:rtl w:val="0"/>
            <w:lang w:val="en-US"/>
          </w:rPr>
          <w:t xml:space="preserve"> is consistent from start to finish and matches</w:t>
        </w:r>
      </w:ins>
      <w:ins w:id="272" w:date="2015-04-08T14:06:00Z" w:author="Macaulay Honors College">
        <w:del w:id="273" w:date="2015-04-16T16:43:38Z" w:author="Cyrus Lalkaka">
          <w:r>
            <w:rPr>
              <w:rFonts w:ascii="Calibri" w:cs="Calibri" w:hAnsi="Calibri" w:eastAsia="Calibri"/>
              <w:sz w:val="24"/>
              <w:szCs w:val="24"/>
              <w:rtl w:val="0"/>
            </w:rPr>
            <w:delText xml:space="preserve"> </w:delText>
          </w:r>
        </w:del>
      </w:ins>
      <w:ins w:id="274" w:date="2015-04-08T14:07:00Z" w:author="Macaulay Honors College">
        <w:del w:id="275" w:date="2015-04-16T16:43:38Z" w:author="Cyrus Lalkaka">
          <w:r>
            <w:rPr>
              <w:rFonts w:ascii="Calibri" w:cs="Calibri" w:hAnsi="Calibri" w:eastAsia="Calibri"/>
              <w:sz w:val="24"/>
              <w:szCs w:val="24"/>
              <w:rtl w:val="0"/>
              <w:lang w:val="en-US"/>
            </w:rPr>
            <w:delText>with</w:delText>
          </w:r>
        </w:del>
      </w:ins>
      <w:ins w:id="276" w:date="2015-04-08T14:07:00Z" w:author="Macaulay Honors College">
        <w:r>
          <w:rPr>
            <w:rFonts w:ascii="Calibri" w:cs="Calibri" w:hAnsi="Calibri" w:eastAsia="Calibri"/>
            <w:sz w:val="24"/>
            <w:szCs w:val="24"/>
            <w:rtl w:val="0"/>
            <w:lang w:val="en-US"/>
          </w:rPr>
          <w:t xml:space="preserve"> the above pictures.</w:t>
        </w:r>
      </w:ins>
      <w:r>
        <w:rPr>
          <w:rFonts w:ascii="Calibri" w:cs="Calibri" w:hAnsi="Calibri" w:eastAsia="Calibri"/>
          <w:sz w:val="24"/>
          <w:szCs w:val="24"/>
          <w:rtl w:val="0"/>
        </w:rPr>
        <w:t xml:space="preserve"> </w:t>
      </w:r>
      <w:del w:id="277" w:date="2015-04-08T14:08:00Z" w:author="Macaulay Honors College">
        <w:r>
          <w:rPr>
            <w:rFonts w:ascii="Calibri" w:cs="Calibri" w:hAnsi="Calibri" w:eastAsia="Calibri"/>
            <w:sz w:val="24"/>
            <w:szCs w:val="24"/>
            <w:rtl w:val="0"/>
            <w:lang w:val="en-US"/>
          </w:rPr>
          <w:delText>Now do you know how those cables shall be places and attached to the battery charger &amp; controller.</w:delText>
        </w:r>
      </w:del>
    </w:p>
    <w:p>
      <w:pPr>
        <w:pStyle w:val="Body"/>
        <w:rPr>
          <w:sz w:val="24"/>
          <w:szCs w:val="24"/>
        </w:rPr>
      </w:pP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STEP</w:t>
      </w:r>
      <w:ins w:id="278" w:date="2015-04-08T13:48:00Z" w:author="Macaulay Honors College">
        <w:r>
          <w:rPr>
            <w:rFonts w:ascii="Calibri" w:cs="Calibri" w:hAnsi="Calibri" w:eastAsia="Calibri"/>
            <w:b w:val="1"/>
            <w:bCs w:val="1"/>
            <w:sz w:val="24"/>
            <w:szCs w:val="24"/>
            <w:rtl w:val="0"/>
          </w:rPr>
          <w:t xml:space="preserve"> </w:t>
        </w:r>
      </w:ins>
      <w:r>
        <w:rPr>
          <w:rFonts w:ascii="Calibri" w:cs="Calibri" w:hAnsi="Calibri" w:eastAsia="Calibri"/>
          <w:b w:val="1"/>
          <w:bCs w:val="1"/>
          <w:sz w:val="24"/>
          <w:szCs w:val="24"/>
          <w:rtl w:val="0"/>
        </w:rPr>
        <w:t>6</w:t>
      </w:r>
      <w:r>
        <w:rPr>
          <w:rFonts w:eastAsia="Arial Unicode MS" w:hint="eastAsia"/>
          <w:sz w:val="24"/>
          <w:szCs w:val="24"/>
          <w:rtl w:val="0"/>
          <w:lang w:val="zh-TW" w:eastAsia="zh-TW"/>
        </w:rPr>
        <w:t>：组装底盘</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STEP</w:t>
      </w:r>
      <w:ins w:id="279" w:date="2015-04-08T13:48:00Z" w:author="Macaulay Honors College">
        <w:r>
          <w:rPr>
            <w:rFonts w:ascii="Calibri" w:cs="Calibri" w:hAnsi="Calibri" w:eastAsia="Calibri"/>
            <w:b w:val="1"/>
            <w:bCs w:val="1"/>
            <w:sz w:val="24"/>
            <w:szCs w:val="24"/>
            <w:rtl w:val="0"/>
          </w:rPr>
          <w:t xml:space="preserve"> 6</w:t>
        </w:r>
      </w:ins>
      <w:r>
        <w:rPr>
          <w:rFonts w:ascii="Calibri" w:cs="Calibri" w:hAnsi="Calibri" w:eastAsia="Calibri"/>
          <w:b w:val="1"/>
          <w:bCs w:val="1"/>
          <w:sz w:val="24"/>
          <w:szCs w:val="24"/>
          <w:rtl w:val="0"/>
          <w:lang w:val="en-US"/>
        </w:rPr>
        <w:t>: Assemble the Car Base</w:t>
      </w:r>
    </w:p>
    <w:p>
      <w:pPr>
        <w:pStyle w:val="Body"/>
        <w:rPr>
          <w:sz w:val="24"/>
          <w:szCs w:val="24"/>
        </w:rPr>
      </w:pPr>
      <w:r>
        <w:rPr>
          <w:rFonts w:eastAsia="Arial Unicode MS" w:hint="eastAsia"/>
          <w:sz w:val="24"/>
          <w:szCs w:val="24"/>
          <w:rtl w:val="0"/>
          <w:lang w:val="zh-TW" w:eastAsia="zh-TW"/>
        </w:rPr>
        <w:t>用</w:t>
      </w:r>
      <w:r>
        <w:rPr>
          <w:rFonts w:ascii="Calibri" w:cs="Calibri" w:hAnsi="Calibri" w:eastAsia="Calibri"/>
          <w:sz w:val="24"/>
          <w:szCs w:val="24"/>
          <w:rtl w:val="0"/>
        </w:rPr>
        <w:t>8</w:t>
      </w:r>
      <w:r>
        <w:rPr>
          <w:rFonts w:eastAsia="Arial Unicode MS" w:hint="eastAsia"/>
          <w:sz w:val="24"/>
          <w:szCs w:val="24"/>
          <w:rtl w:val="0"/>
          <w:lang w:val="zh-TW" w:eastAsia="zh-TW"/>
        </w:rPr>
        <w:t>个</w:t>
      </w:r>
      <w:r>
        <w:rPr>
          <w:rFonts w:ascii="Calibri" w:cs="Calibri" w:hAnsi="Calibri" w:eastAsia="Calibri"/>
          <w:sz w:val="24"/>
          <w:szCs w:val="24"/>
          <w:rtl w:val="0"/>
        </w:rPr>
        <w:t>M3</w:t>
      </w:r>
      <w:r>
        <w:rPr>
          <w:rFonts w:ascii="Calibri" w:cs="Calibri" w:hAnsi="Calibri" w:eastAsia="Calibri"/>
          <w:sz w:val="24"/>
          <w:szCs w:val="24"/>
          <w:rtl w:val="0"/>
        </w:rPr>
        <w:t>×</w:t>
      </w:r>
      <w:r>
        <w:rPr>
          <w:rFonts w:ascii="Calibri" w:cs="Calibri" w:hAnsi="Calibri" w:eastAsia="Calibri"/>
          <w:sz w:val="24"/>
          <w:szCs w:val="24"/>
          <w:rtl w:val="0"/>
        </w:rPr>
        <w:t>6mm</w:t>
      </w:r>
      <w:r>
        <w:rPr>
          <w:rFonts w:eastAsia="Arial Unicode MS" w:hint="eastAsia"/>
          <w:sz w:val="24"/>
          <w:szCs w:val="24"/>
          <w:rtl w:val="0"/>
          <w:lang w:val="zh-TW" w:eastAsia="zh-TW"/>
        </w:rPr>
        <w:t>的螺丝将前后板固定到侧板上。按下图装配图安装。</w:t>
      </w:r>
    </w:p>
    <w:p>
      <w:pPr>
        <w:pStyle w:val="Body"/>
        <w:rPr>
          <w:ins w:id="280" w:date="2015-04-16T16:49:56Z" w:author="Cyrus Lalkaka"/>
          <w:sz w:val="24"/>
          <w:szCs w:val="24"/>
          <w:rtl w:val="0"/>
        </w:rPr>
      </w:pPr>
      <w:ins w:id="281" w:date="2015-04-16T16:49:52Z" w:author="Cyrus Lalkaka">
        <w:r>
          <w:rPr>
            <w:rFonts w:ascii="Calibri" w:cs="Calibri" w:hAnsi="Calibri" w:eastAsia="Calibri"/>
            <w:sz w:val="24"/>
            <w:szCs w:val="24"/>
            <w:rtl w:val="0"/>
            <w:lang w:val="en-US"/>
          </w:rPr>
          <w:t>Using eight M3x6mm screws, a</w:t>
        </w:r>
      </w:ins>
      <w:del w:id="282" w:date="2015-04-16T16:49:51Z" w:author="Cyrus Lalkaka">
        <w:r>
          <w:rPr>
            <w:rFonts w:ascii="Calibri" w:cs="Calibri" w:hAnsi="Calibri" w:eastAsia="Calibri"/>
            <w:sz w:val="24"/>
            <w:szCs w:val="24"/>
            <w:rtl w:val="0"/>
          </w:rPr>
          <w:delText>A</w:delText>
        </w:r>
      </w:del>
      <w:r>
        <w:rPr>
          <w:rFonts w:ascii="Calibri" w:cs="Calibri" w:hAnsi="Calibri" w:eastAsia="Calibri"/>
          <w:sz w:val="24"/>
          <w:szCs w:val="24"/>
          <w:rtl w:val="0"/>
          <w:lang w:val="en-US"/>
        </w:rPr>
        <w:t xml:space="preserve">ttach the </w:t>
      </w:r>
      <w:ins w:id="283" w:date="2015-04-16T16:49:33Z" w:author="Cyrus Lalkaka">
        <w:r>
          <w:rPr>
            <w:rFonts w:ascii="Calibri" w:cs="Calibri" w:hAnsi="Calibri" w:eastAsia="Calibri"/>
            <w:sz w:val="24"/>
            <w:szCs w:val="24"/>
            <w:rtl w:val="0"/>
            <w:lang w:val="en-US"/>
          </w:rPr>
          <w:t>side plates to the front and back bumper plates as shown by the diagram below</w:t>
        </w:r>
      </w:ins>
      <w:del w:id="284" w:date="2015-04-16T16:49:54Z" w:author="Cyrus Lalkaka">
        <w:r>
          <w:rPr>
            <w:rFonts w:ascii="Calibri" w:cs="Calibri" w:hAnsi="Calibri" w:eastAsia="Calibri"/>
            <w:sz w:val="24"/>
            <w:szCs w:val="24"/>
            <w:rtl w:val="0"/>
            <w:lang w:val="en-US"/>
          </w:rPr>
          <w:delText>side plate to the front plate and rear plate</w:delText>
        </w:r>
      </w:del>
      <w:ins w:id="285" w:date="2015-04-16T16:49:56Z" w:author="Cyrus Lalkaka">
        <w:r>
          <w:rPr>
            <w:rFonts w:ascii="Calibri" w:cs="Calibri" w:hAnsi="Calibri" w:eastAsia="Calibri"/>
            <w:sz w:val="24"/>
            <w:szCs w:val="24"/>
            <w:rtl w:val="0"/>
            <w:lang w:val="en-US"/>
          </w:rPr>
          <w:t>.</w:t>
        </w:r>
      </w:ins>
    </w:p>
    <w:p>
      <w:pPr>
        <w:pStyle w:val="Body"/>
        <w:rPr>
          <w:sz w:val="24"/>
          <w:szCs w:val="24"/>
        </w:rPr>
      </w:pPr>
      <w:del w:id="286" w:date="2015-04-16T16:49:54Z" w:author="Cyrus Lalkaka">
        <w:r>
          <w:rPr>
            <w:rFonts w:ascii="Calibri" w:cs="Calibri" w:hAnsi="Calibri" w:eastAsia="Calibri"/>
            <w:sz w:val="24"/>
            <w:szCs w:val="24"/>
            <w:rtl w:val="0"/>
            <w:lang w:val="en-US"/>
          </w:rPr>
          <w:delText xml:space="preserve"> with </w:delText>
        </w:r>
      </w:del>
      <w:del w:id="287" w:date="2015-04-16T16:49:54Z" w:author="Cyrus Lalkaka">
        <w:r>
          <w:rPr>
            <w:rFonts w:ascii="Calibri" w:cs="Calibri" w:hAnsi="Calibri" w:eastAsia="Calibri"/>
            <w:sz w:val="24"/>
            <w:szCs w:val="24"/>
            <w:rtl w:val="0"/>
            <w:lang w:val="en-US"/>
          </w:rPr>
          <w:delText>eight screws</w:delText>
        </w:r>
      </w:del>
      <w:del w:id="288" w:date="2015-04-16T16:49:54Z" w:author="Cyrus Lalkaka">
        <w:r>
          <w:rPr>
            <w:rFonts w:ascii="Calibri" w:cs="Calibri" w:hAnsi="Calibri" w:eastAsia="Calibri"/>
            <w:sz w:val="24"/>
            <w:szCs w:val="24"/>
            <w:rtl w:val="0"/>
            <w:lang w:val="en-US"/>
          </w:rPr>
          <w:delText xml:space="preserve"> with a specification of M3</w:delText>
        </w:r>
      </w:del>
      <w:del w:id="289" w:date="2015-04-16T16:49:54Z" w:author="Cyrus Lalkaka">
        <w:r>
          <w:rPr>
            <w:rFonts w:ascii="Calibri" w:cs="Calibri" w:hAnsi="Calibri" w:eastAsia="Calibri"/>
            <w:sz w:val="24"/>
            <w:szCs w:val="24"/>
            <w:rtl w:val="0"/>
          </w:rPr>
          <w:delText>×</w:delText>
        </w:r>
      </w:del>
      <w:del w:id="290" w:date="2015-04-16T16:49:54Z" w:author="Cyrus Lalkaka">
        <w:r>
          <w:rPr>
            <w:rFonts w:ascii="Calibri" w:cs="Calibri" w:hAnsi="Calibri" w:eastAsia="Calibri"/>
            <w:sz w:val="24"/>
            <w:szCs w:val="24"/>
            <w:rtl w:val="0"/>
            <w:lang w:val="en-US"/>
          </w:rPr>
          <w:delText>6mm. Please check the following graph for details.</w:delText>
        </w:r>
      </w:del>
    </w:p>
    <w:p>
      <w:pPr>
        <w:pStyle w:val="Body"/>
        <w:rPr>
          <w:color w:val="ff7c80"/>
          <w:sz w:val="24"/>
          <w:szCs w:val="24"/>
          <w:u w:color="ff7c80"/>
        </w:rPr>
      </w:pPr>
      <w:r>
        <w:rPr>
          <w:rFonts w:eastAsia="Arial Unicode MS" w:hint="eastAsia"/>
          <w:color w:val="ff7c80"/>
          <w:sz w:val="24"/>
          <w:szCs w:val="24"/>
          <w:u w:color="ff7c80"/>
          <w:rtl w:val="0"/>
          <w:lang w:val="zh-TW" w:eastAsia="zh-TW"/>
        </w:rPr>
        <w:t>注意：拧螺丝的时候，不要一开始就将螺丝全拧紧，导致下一步安装上层板的时候。螺丝孔对应不上。</w:t>
      </w:r>
    </w:p>
    <w:p>
      <w:pPr>
        <w:pStyle w:val="Body"/>
        <w:rPr>
          <w:color w:val="ff7c80"/>
          <w:sz w:val="24"/>
          <w:szCs w:val="24"/>
          <w:u w:color="ff7c80"/>
        </w:rPr>
      </w:pPr>
      <w:r>
        <w:rPr>
          <w:rFonts w:ascii="Calibri" w:cs="Calibri" w:hAnsi="Calibri" w:eastAsia="Calibri"/>
          <w:color w:val="ff7c80"/>
          <w:sz w:val="24"/>
          <w:szCs w:val="24"/>
          <w:u w:color="ff7c80"/>
          <w:rtl w:val="0"/>
        </w:rPr>
        <w:t xml:space="preserve">NOTE: </w:t>
      </w:r>
      <w:ins w:id="291" w:date="2015-04-16T16:55:09Z" w:author="Cyrus Lalkaka">
        <w:r>
          <w:rPr>
            <w:rFonts w:ascii="Calibri" w:cs="Calibri" w:hAnsi="Calibri" w:eastAsia="Calibri"/>
            <w:color w:val="ff7c80"/>
            <w:sz w:val="24"/>
            <w:szCs w:val="24"/>
            <w:u w:color="ff7c80"/>
            <w:rtl w:val="0"/>
            <w:lang w:val="en-US"/>
          </w:rPr>
          <w:t xml:space="preserve">When tightening the screws during this step, make sure not to fully tighten the screws at first </w:t>
        </w:r>
      </w:ins>
      <w:ins w:id="292" w:date="2015-04-16T16:55:09Z" w:author="Cyrus Lalkaka">
        <w:r>
          <w:rPr>
            <w:rFonts w:ascii="Calibri" w:cs="Calibri" w:hAnsi="Calibri" w:eastAsia="Calibri"/>
            <w:color w:val="ff7c80"/>
            <w:sz w:val="24"/>
            <w:szCs w:val="24"/>
            <w:u w:color="ff7c80"/>
            <w:rtl w:val="0"/>
            <w:lang w:val="en-US"/>
          </w:rPr>
          <w:t xml:space="preserve">— </w:t>
        </w:r>
      </w:ins>
      <w:ins w:id="293" w:date="2015-04-16T16:55:09Z" w:author="Cyrus Lalkaka">
        <w:r>
          <w:rPr>
            <w:rFonts w:ascii="Calibri" w:cs="Calibri" w:hAnsi="Calibri" w:eastAsia="Calibri"/>
            <w:color w:val="ff7c80"/>
            <w:sz w:val="24"/>
            <w:szCs w:val="24"/>
            <w:u w:color="ff7c80"/>
            <w:rtl w:val="0"/>
            <w:lang w:val="en-US"/>
          </w:rPr>
          <w:t>this way, we can easily detach the top board in later steps should we need to make adjustments.</w:t>
        </w:r>
      </w:ins>
      <w:del w:id="294" w:date="2015-04-16T16:55:12Z" w:author="Cyrus Lalkaka">
        <w:r>
          <w:rPr>
            <w:rFonts w:ascii="Calibri" w:cs="Calibri" w:hAnsi="Calibri" w:eastAsia="Calibri"/>
            <w:color w:val="ff7c80"/>
            <w:sz w:val="24"/>
            <w:szCs w:val="24"/>
            <w:u w:color="ff7c80"/>
            <w:rtl w:val="0"/>
            <w:lang w:val="en-US"/>
          </w:rPr>
          <w:delText>When you turn the screws at this stage, do not tighten the screw in case that those holes in the top plate won</w:delText>
        </w:r>
      </w:del>
      <w:del w:id="295" w:date="2015-04-16T16:55:12Z" w:author="Cyrus Lalkaka">
        <w:r>
          <w:rPr>
            <w:rFonts w:ascii="Calibri" w:cs="Calibri" w:hAnsi="Calibri" w:eastAsia="Calibri"/>
            <w:color w:val="ff7c80"/>
            <w:sz w:val="24"/>
            <w:szCs w:val="24"/>
            <w:u w:color="ff7c80"/>
            <w:rtl w:val="0"/>
            <w:lang w:val="fr-FR"/>
          </w:rPr>
          <w:delText>’</w:delText>
        </w:r>
      </w:del>
      <w:del w:id="296" w:date="2015-04-16T16:55:12Z" w:author="Cyrus Lalkaka">
        <w:r>
          <w:rPr>
            <w:rFonts w:ascii="Calibri" w:cs="Calibri" w:hAnsi="Calibri" w:eastAsia="Calibri"/>
            <w:color w:val="ff7c80"/>
            <w:sz w:val="24"/>
            <w:szCs w:val="24"/>
            <w:u w:color="ff7c80"/>
            <w:rtl w:val="0"/>
            <w:lang w:val="en-US"/>
          </w:rPr>
          <w:delText>t be in the right positions for the mentioned screws.</w:delText>
        </w:r>
      </w:del>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drawing>
          <wp:inline distT="0" distB="0" distL="0" distR="0">
            <wp:extent cx="5357004" cy="2271492"/>
            <wp:effectExtent l="0" t="0" r="0" b="0"/>
            <wp:docPr id="1073741848" name="officeArt object" descr="C:\Users\Administrator\Desktop\08 - 移动机器人导购系统\连线图\安装图\STEP4.png"/>
            <wp:cNvGraphicFramePr/>
            <a:graphic xmlns:a="http://schemas.openxmlformats.org/drawingml/2006/main">
              <a:graphicData uri="http://schemas.openxmlformats.org/drawingml/2006/picture">
                <pic:pic xmlns:pic="http://schemas.openxmlformats.org/drawingml/2006/picture">
                  <pic:nvPicPr>
                    <pic:cNvPr id="1073741848" name="image24.png" descr="C:\Users\Administrator\Desktop\08 - 移动机器人导购系统\连线图\安装图\STEP4.png"/>
                    <pic:cNvPicPr/>
                  </pic:nvPicPr>
                  <pic:blipFill>
                    <a:blip r:embed="rId31">
                      <a:extLst/>
                    </a:blip>
                    <a:stretch>
                      <a:fillRect/>
                    </a:stretch>
                  </pic:blipFill>
                  <pic:spPr>
                    <a:xfrm>
                      <a:off x="0" y="0"/>
                      <a:ext cx="5357004" cy="2271492"/>
                    </a:xfrm>
                    <a:prstGeom prst="rect">
                      <a:avLst/>
                    </a:prstGeom>
                    <a:ln w="12700" cap="flat">
                      <a:noFill/>
                      <a:miter lim="400000"/>
                    </a:ln>
                    <a:effectLst/>
                  </pic:spPr>
                </pic:pic>
              </a:graphicData>
            </a:graphic>
          </wp:inline>
        </w:drawing>
      </w:r>
    </w:p>
    <w:p>
      <w:pPr>
        <w:pStyle w:val="Body"/>
        <w:rPr>
          <w:sz w:val="24"/>
          <w:szCs w:val="24"/>
        </w:rPr>
      </w:pPr>
      <w:r>
        <w:rPr>
          <w:rFonts w:eastAsia="Arial Unicode MS" w:hint="eastAsia"/>
          <w:sz w:val="24"/>
          <w:szCs w:val="24"/>
          <w:rtl w:val="0"/>
          <w:lang w:val="zh-TW" w:eastAsia="zh-TW"/>
        </w:rPr>
        <w:t>安装完后，将底板固定上去，见装配图。</w:t>
      </w:r>
    </w:p>
    <w:p>
      <w:pPr>
        <w:pStyle w:val="Body"/>
        <w:rPr>
          <w:sz w:val="24"/>
          <w:szCs w:val="24"/>
        </w:rPr>
      </w:pPr>
      <w:r>
        <w:rPr>
          <w:rFonts w:ascii="Calibri" w:cs="Calibri" w:hAnsi="Calibri" w:eastAsia="Calibri"/>
          <w:sz w:val="24"/>
          <w:szCs w:val="24"/>
          <w:rtl w:val="0"/>
          <w:lang w:val="en-US"/>
        </w:rPr>
        <w:t>Then</w:t>
      </w:r>
      <w:ins w:id="297" w:date="2015-04-16T16:42:41Z" w:author="Cyrus Lalkaka">
        <w:r>
          <w:rPr>
            <w:rFonts w:ascii="Calibri" w:cs="Calibri" w:hAnsi="Calibri" w:eastAsia="Calibri"/>
            <w:sz w:val="24"/>
            <w:szCs w:val="24"/>
            <w:rtl w:val="0"/>
            <w:lang w:val="en-US"/>
          </w:rPr>
          <w:t>,</w:t>
        </w:r>
      </w:ins>
      <w:r>
        <w:rPr>
          <w:rFonts w:ascii="Calibri" w:cs="Calibri" w:hAnsi="Calibri" w:eastAsia="Calibri"/>
          <w:sz w:val="24"/>
          <w:szCs w:val="24"/>
          <w:rtl w:val="0"/>
        </w:rPr>
        <w:t xml:space="preserve"> </w:t>
      </w:r>
      <w:del w:id="298" w:date="2015-04-16T16:42:45Z" w:author="Cyrus Lalkaka">
        <w:r>
          <w:rPr>
            <w:rFonts w:ascii="Calibri" w:cs="Calibri" w:hAnsi="Calibri" w:eastAsia="Calibri"/>
            <w:sz w:val="24"/>
            <w:szCs w:val="24"/>
            <w:rtl w:val="0"/>
          </w:rPr>
          <w:delText>add</w:delText>
        </w:r>
      </w:del>
      <w:ins w:id="299" w:date="2015-04-16T16:42:48Z" w:author="Cyrus Lalkaka">
        <w:r>
          <w:rPr>
            <w:rFonts w:ascii="Calibri" w:cs="Calibri" w:hAnsi="Calibri" w:eastAsia="Calibri"/>
            <w:sz w:val="24"/>
            <w:szCs w:val="24"/>
            <w:rtl w:val="0"/>
            <w:lang w:val="en-US"/>
          </w:rPr>
          <w:t>re-attach</w:t>
        </w:r>
      </w:ins>
      <w:r>
        <w:rPr>
          <w:rFonts w:ascii="Calibri" w:cs="Calibri" w:hAnsi="Calibri" w:eastAsia="Calibri"/>
          <w:sz w:val="24"/>
          <w:szCs w:val="24"/>
          <w:rtl w:val="0"/>
          <w:lang w:val="en-US"/>
        </w:rPr>
        <w:t xml:space="preserve"> the base plate to the </w:t>
      </w:r>
      <w:del w:id="300" w:date="2015-04-16T16:42:51Z" w:author="Cyrus Lalkaka">
        <w:r>
          <w:rPr>
            <w:rFonts w:ascii="Calibri" w:cs="Calibri" w:hAnsi="Calibri" w:eastAsia="Calibri"/>
            <w:sz w:val="24"/>
            <w:szCs w:val="24"/>
            <w:rtl w:val="0"/>
          </w:rPr>
          <w:delText>device</w:delText>
        </w:r>
      </w:del>
      <w:ins w:id="301" w:date="2015-04-16T16:42:54Z" w:author="Cyrus Lalkaka">
        <w:r>
          <w:rPr>
            <w:rFonts w:ascii="Calibri" w:cs="Calibri" w:hAnsi="Calibri" w:eastAsia="Calibri"/>
            <w:sz w:val="24"/>
            <w:szCs w:val="24"/>
            <w:rtl w:val="0"/>
            <w:lang w:val="en-US"/>
          </w:rPr>
          <w:t>body of the car</w:t>
        </w:r>
      </w:ins>
      <w:r>
        <w:rPr>
          <w:rFonts w:ascii="Calibri" w:cs="Calibri" w:hAnsi="Calibri" w:eastAsia="Calibri"/>
          <w:sz w:val="24"/>
          <w:szCs w:val="24"/>
          <w:rtl w:val="0"/>
          <w:lang w:val="en-US"/>
        </w:rPr>
        <w:t xml:space="preserve"> as </w:t>
      </w:r>
      <w:del w:id="302" w:date="2015-04-16T16:42:58Z" w:author="Cyrus Lalkaka">
        <w:r>
          <w:rPr>
            <w:rFonts w:ascii="Calibri" w:cs="Calibri" w:hAnsi="Calibri" w:eastAsia="Calibri"/>
            <w:sz w:val="24"/>
            <w:szCs w:val="24"/>
            <w:rtl w:val="0"/>
            <w:lang w:val="en-US"/>
          </w:rPr>
          <w:delText xml:space="preserve">it is </w:delText>
        </w:r>
      </w:del>
      <w:r>
        <w:rPr>
          <w:rFonts w:ascii="Calibri" w:cs="Calibri" w:hAnsi="Calibri" w:eastAsia="Calibri"/>
          <w:sz w:val="24"/>
          <w:szCs w:val="24"/>
          <w:rtl w:val="0"/>
          <w:lang w:val="en-US"/>
        </w:rPr>
        <w:t>shown in the picture below.</w:t>
      </w:r>
    </w:p>
    <w:p>
      <w:pPr>
        <w:pStyle w:val="Body"/>
        <w:rPr>
          <w:sz w:val="24"/>
          <w:szCs w:val="24"/>
        </w:rPr>
      </w:pPr>
    </w:p>
    <w:p>
      <w:pPr>
        <w:pStyle w:val="Body"/>
        <w:rPr>
          <w:sz w:val="24"/>
          <w:szCs w:val="24"/>
        </w:rPr>
      </w:pPr>
      <w:r>
        <w:rPr>
          <w:sz w:val="24"/>
          <w:szCs w:val="24"/>
          <w:rtl w:val="0"/>
        </w:rPr>
        <w:drawing>
          <wp:inline distT="0" distB="0" distL="0" distR="0">
            <wp:extent cx="5210356" cy="3326939"/>
            <wp:effectExtent l="0" t="0" r="0" b="0"/>
            <wp:docPr id="1073741849" name="officeArt object" descr="C:\Users\Administrator\Desktop\08 - 移动机器人导购系统\连线图\安装图\STEP5.png"/>
            <wp:cNvGraphicFramePr/>
            <a:graphic xmlns:a="http://schemas.openxmlformats.org/drawingml/2006/main">
              <a:graphicData uri="http://schemas.openxmlformats.org/drawingml/2006/picture">
                <pic:pic xmlns:pic="http://schemas.openxmlformats.org/drawingml/2006/picture">
                  <pic:nvPicPr>
                    <pic:cNvPr id="1073741849" name="image25.png" descr="C:\Users\Administrator\Desktop\08 - 移动机器人导购系统\连线图\安装图\STEP5.png"/>
                    <pic:cNvPicPr/>
                  </pic:nvPicPr>
                  <pic:blipFill>
                    <a:blip r:embed="rId32">
                      <a:extLst/>
                    </a:blip>
                    <a:stretch>
                      <a:fillRect/>
                    </a:stretch>
                  </pic:blipFill>
                  <pic:spPr>
                    <a:xfrm>
                      <a:off x="0" y="0"/>
                      <a:ext cx="5210356" cy="3326939"/>
                    </a:xfrm>
                    <a:prstGeom prst="rect">
                      <a:avLst/>
                    </a:prstGeom>
                    <a:ln w="12700" cap="flat">
                      <a:noFill/>
                      <a:miter lim="400000"/>
                    </a:ln>
                    <a:effectLst/>
                  </pic:spPr>
                </pic:pic>
              </a:graphicData>
            </a:graphic>
          </wp:inline>
        </w:drawing>
      </w:r>
    </w:p>
    <w:p>
      <w:pPr>
        <w:pStyle w:val="Body"/>
        <w:jc w:val="center"/>
        <w:rPr>
          <w:sz w:val="24"/>
          <w:szCs w:val="24"/>
        </w:rPr>
      </w:pPr>
      <w:r>
        <w:rPr>
          <w:sz w:val="24"/>
          <w:szCs w:val="24"/>
          <w:rtl w:val="0"/>
        </w:rPr>
        <w:drawing>
          <wp:inline distT="0" distB="0" distL="0" distR="0">
            <wp:extent cx="4630523" cy="3138751"/>
            <wp:effectExtent l="0" t="0" r="0" b="0"/>
            <wp:docPr id="1073741850" name="officeArt object" descr="C:\Users\Administrator\Desktop\08 - 移动机器人导购系统\教程图片\PirateCar12.png"/>
            <wp:cNvGraphicFramePr/>
            <a:graphic xmlns:a="http://schemas.openxmlformats.org/drawingml/2006/main">
              <a:graphicData uri="http://schemas.openxmlformats.org/drawingml/2006/picture">
                <pic:pic xmlns:pic="http://schemas.openxmlformats.org/drawingml/2006/picture">
                  <pic:nvPicPr>
                    <pic:cNvPr id="1073741850" name="image26.png" descr="C:\Users\Administrator\Desktop\08 - 移动机器人导购系统\教程图片\PirateCar12.png"/>
                    <pic:cNvPicPr/>
                  </pic:nvPicPr>
                  <pic:blipFill>
                    <a:blip r:embed="rId33">
                      <a:extLst/>
                    </a:blip>
                    <a:stretch>
                      <a:fillRect/>
                    </a:stretch>
                  </pic:blipFill>
                  <pic:spPr>
                    <a:xfrm>
                      <a:off x="0" y="0"/>
                      <a:ext cx="4630523" cy="3138751"/>
                    </a:xfrm>
                    <a:prstGeom prst="rect">
                      <a:avLst/>
                    </a:prstGeom>
                    <a:ln w="12700" cap="flat">
                      <a:noFill/>
                      <a:miter lim="400000"/>
                    </a:ln>
                    <a:effectLst/>
                  </pic:spPr>
                </pic:pic>
              </a:graphicData>
            </a:graphic>
          </wp:inline>
        </w:drawing>
      </w:r>
    </w:p>
    <w:p>
      <w:pPr>
        <w:pStyle w:val="Body"/>
        <w:rPr>
          <w:sz w:val="24"/>
          <w:szCs w:val="24"/>
        </w:rPr>
      </w:pPr>
    </w:p>
    <w:p>
      <w:pPr>
        <w:pStyle w:val="Body"/>
        <w:rPr>
          <w:color w:val="ff7c80"/>
          <w:sz w:val="24"/>
          <w:szCs w:val="24"/>
          <w:u w:color="ff7c80"/>
        </w:rPr>
      </w:pPr>
      <w:r>
        <w:rPr>
          <w:rFonts w:eastAsia="Arial Unicode MS" w:hint="eastAsia"/>
          <w:color w:val="ff7c80"/>
          <w:sz w:val="24"/>
          <w:szCs w:val="24"/>
          <w:u w:color="ff7c80"/>
          <w:rtl w:val="0"/>
          <w:lang w:val="zh-TW" w:eastAsia="zh-TW"/>
        </w:rPr>
        <w:t>完成后的样子，记得装上电池！</w:t>
      </w:r>
    </w:p>
    <w:p>
      <w:pPr>
        <w:pStyle w:val="Body"/>
        <w:rPr>
          <w:color w:val="ff7c80"/>
          <w:sz w:val="24"/>
          <w:szCs w:val="24"/>
          <w:u w:color="ff7c80"/>
        </w:rPr>
      </w:pPr>
      <w:ins w:id="303" w:date="2015-04-16T16:56:16Z" w:author="Cyrus Lalkaka">
        <w:r>
          <w:rPr>
            <w:rFonts w:ascii="Calibri" w:cs="Calibri" w:hAnsi="Calibri" w:eastAsia="Calibri"/>
            <w:color w:val="ff7c80"/>
            <w:sz w:val="24"/>
            <w:szCs w:val="24"/>
            <w:u w:color="ff7c80"/>
            <w:rtl w:val="0"/>
            <w:lang w:val="en-US"/>
          </w:rPr>
          <w:t>** This is what the car base should like after it</w:t>
        </w:r>
      </w:ins>
      <w:ins w:id="304" w:date="2015-04-16T16:56:16Z" w:author="Cyrus Lalkaka">
        <w:r>
          <w:rPr>
            <w:rFonts w:ascii="Calibri" w:cs="Calibri" w:hAnsi="Calibri" w:eastAsia="Calibri"/>
            <w:color w:val="ff7c80"/>
            <w:sz w:val="24"/>
            <w:szCs w:val="24"/>
            <w:u w:color="ff7c80"/>
            <w:rtl w:val="0"/>
            <w:lang w:val="en-US"/>
          </w:rPr>
          <w:t>’</w:t>
        </w:r>
      </w:ins>
      <w:ins w:id="305" w:date="2015-04-16T16:56:16Z" w:author="Cyrus Lalkaka">
        <w:r>
          <w:rPr>
            <w:rFonts w:ascii="Calibri" w:cs="Calibri" w:hAnsi="Calibri" w:eastAsia="Calibri"/>
            <w:color w:val="ff7c80"/>
            <w:sz w:val="24"/>
            <w:szCs w:val="24"/>
            <w:u w:color="ff7c80"/>
            <w:rtl w:val="0"/>
            <w:lang w:val="en-US"/>
          </w:rPr>
          <w:t xml:space="preserve">s been assembled </w:t>
        </w:r>
      </w:ins>
      <w:ins w:id="306" w:date="2015-04-16T16:56:16Z" w:author="Cyrus Lalkaka">
        <w:r>
          <w:rPr>
            <w:rFonts w:ascii="Calibri" w:cs="Calibri" w:hAnsi="Calibri" w:eastAsia="Calibri"/>
            <w:color w:val="ff7c80"/>
            <w:sz w:val="24"/>
            <w:szCs w:val="24"/>
            <w:u w:color="ff7c80"/>
            <w:rtl w:val="0"/>
            <w:lang w:val="en-US"/>
          </w:rPr>
          <w:t xml:space="preserve">— </w:t>
        </w:r>
      </w:ins>
      <w:ins w:id="307" w:date="2015-04-16T16:56:16Z" w:author="Cyrus Lalkaka">
        <w:r>
          <w:rPr>
            <w:rFonts w:ascii="Calibri" w:cs="Calibri" w:hAnsi="Calibri" w:eastAsia="Calibri"/>
            <w:color w:val="ff7c80"/>
            <w:sz w:val="24"/>
            <w:szCs w:val="24"/>
            <w:u w:color="ff7c80"/>
            <w:rtl w:val="0"/>
            <w:lang w:val="en-US"/>
          </w:rPr>
          <w:t>remember to install the battery pack!</w:t>
        </w:r>
      </w:ins>
      <w:del w:id="308" w:date="2015-04-16T16:55:29Z" w:author="Cyrus Lalkaka">
        <w:r>
          <w:rPr>
            <w:rFonts w:ascii="Calibri" w:cs="Calibri" w:hAnsi="Calibri" w:eastAsia="Calibri"/>
            <w:color w:val="ff7c80"/>
            <w:sz w:val="24"/>
            <w:szCs w:val="24"/>
            <w:u w:color="ff7c80"/>
            <w:rtl w:val="0"/>
          </w:rPr>
          <w:delText>THIS IS WHAT THE CAR BASE LOOKS LIKE ONCE U FINISH ASSEMBLING</w:delText>
        </w:r>
      </w:del>
      <w:r>
        <w:rPr>
          <w:rFonts w:ascii="Calibri" w:cs="Calibri" w:hAnsi="Calibri" w:eastAsia="Calibri"/>
          <w:color w:val="ff7c80"/>
          <w:sz w:val="24"/>
          <w:szCs w:val="24"/>
          <w:u w:color="ff7c80"/>
          <w:rtl w:val="0"/>
        </w:rPr>
        <w:t>.</w:t>
      </w:r>
    </w:p>
    <w:p>
      <w:pPr>
        <w:pStyle w:val="Body"/>
        <w:jc w:val="center"/>
        <w:rPr>
          <w:sz w:val="24"/>
          <w:szCs w:val="24"/>
        </w:rPr>
      </w:pPr>
    </w:p>
    <w:p>
      <w:pPr>
        <w:pStyle w:val="Body"/>
        <w:jc w:val="center"/>
        <w:rPr>
          <w:sz w:val="24"/>
          <w:szCs w:val="24"/>
        </w:rPr>
      </w:pPr>
    </w:p>
    <w:p>
      <w:pPr>
        <w:pStyle w:val="Body"/>
        <w:jc w:val="center"/>
        <w:rPr>
          <w:sz w:val="24"/>
          <w:szCs w:val="24"/>
        </w:rPr>
      </w:pPr>
    </w:p>
    <w:p>
      <w:pPr>
        <w:pStyle w:val="Body"/>
        <w:rPr>
          <w:rFonts w:ascii="Calibri" w:cs="Calibri" w:hAnsi="Calibri" w:eastAsia="Calibri"/>
          <w:b w:val="1"/>
          <w:bCs w:val="1"/>
          <w:sz w:val="24"/>
          <w:szCs w:val="24"/>
        </w:rPr>
      </w:pPr>
      <w:bookmarkStart w:name="OLE_LINK41" w:id="309"/>
      <w:r>
        <w:rPr>
          <w:rFonts w:ascii="Calibri" w:cs="Calibri" w:hAnsi="Calibri" w:eastAsia="Calibri"/>
          <w:b w:val="1"/>
          <w:bCs w:val="1"/>
          <w:sz w:val="24"/>
          <w:szCs w:val="24"/>
          <w:rtl w:val="0"/>
        </w:rPr>
        <w:t>STEP</w:t>
      </w:r>
      <w:ins w:id="310" w:date="2015-04-16T17:12:17Z" w:author="Cyrus Lalkaka">
        <w:r>
          <w:rPr>
            <w:rFonts w:ascii="Calibri" w:cs="Calibri" w:hAnsi="Calibri" w:eastAsia="Calibri"/>
            <w:b w:val="1"/>
            <w:bCs w:val="1"/>
            <w:sz w:val="24"/>
            <w:szCs w:val="24"/>
            <w:rtl w:val="0"/>
            <w:lang w:val="en-US"/>
          </w:rPr>
          <w:t xml:space="preserve"> </w:t>
        </w:r>
      </w:ins>
      <w:r>
        <w:rPr>
          <w:rFonts w:ascii="Calibri" w:cs="Calibri" w:hAnsi="Calibri" w:eastAsia="Calibri"/>
          <w:b w:val="1"/>
          <w:bCs w:val="1"/>
          <w:sz w:val="24"/>
          <w:szCs w:val="24"/>
          <w:rtl w:val="0"/>
        </w:rPr>
        <w:t>7</w:t>
      </w:r>
      <w:r>
        <w:rPr>
          <w:rFonts w:eastAsia="Arial Unicode MS" w:hint="eastAsia"/>
          <w:sz w:val="24"/>
          <w:szCs w:val="24"/>
          <w:rtl w:val="0"/>
          <w:lang w:val="zh-TW" w:eastAsia="zh-TW"/>
        </w:rPr>
        <w:t>：连接电机</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STEP</w:t>
      </w:r>
      <w:ins w:id="311" w:date="2015-04-16T17:12:20Z" w:author="Cyrus Lalkaka">
        <w:r>
          <w:rPr>
            <w:rFonts w:ascii="Calibri" w:cs="Calibri" w:hAnsi="Calibri" w:eastAsia="Calibri"/>
            <w:b w:val="1"/>
            <w:bCs w:val="1"/>
            <w:sz w:val="24"/>
            <w:szCs w:val="24"/>
            <w:rtl w:val="0"/>
            <w:lang w:val="en-US"/>
          </w:rPr>
          <w:t xml:space="preserve"> </w:t>
        </w:r>
      </w:ins>
      <w:r>
        <w:rPr>
          <w:rFonts w:ascii="Calibri" w:cs="Calibri" w:hAnsi="Calibri" w:eastAsia="Calibri"/>
          <w:b w:val="1"/>
          <w:bCs w:val="1"/>
          <w:sz w:val="24"/>
          <w:szCs w:val="24"/>
          <w:rtl w:val="0"/>
          <w:lang w:val="en-US"/>
        </w:rPr>
        <w:t>7: Connect the Motor</w:t>
      </w:r>
      <w:ins w:id="312" w:date="2015-04-16T17:08:36Z" w:author="Cyrus Lalkaka">
        <w:r>
          <w:rPr>
            <w:rFonts w:ascii="Calibri" w:cs="Calibri" w:hAnsi="Calibri" w:eastAsia="Calibri"/>
            <w:b w:val="1"/>
            <w:bCs w:val="1"/>
            <w:sz w:val="24"/>
            <w:szCs w:val="24"/>
            <w:rtl w:val="0"/>
            <w:lang w:val="en-US"/>
          </w:rPr>
          <w:t>s</w:t>
        </w:r>
      </w:ins>
      <w:r>
        <w:rPr>
          <w:rFonts w:ascii="Calibri" w:cs="Calibri" w:hAnsi="Calibri" w:eastAsia="Calibri"/>
          <w:b w:val="1"/>
          <w:bCs w:val="1"/>
          <w:sz w:val="24"/>
          <w:szCs w:val="24"/>
          <w:rtl w:val="0"/>
          <w:lang w:val="en-US"/>
        </w:rPr>
        <w:t xml:space="preserve"> with the </w:t>
      </w:r>
      <w:ins w:id="313" w:date="2015-04-16T17:08:40Z" w:author="Cyrus Lalkaka">
        <w:r>
          <w:rPr>
            <w:rFonts w:ascii="Calibri" w:cs="Calibri" w:hAnsi="Calibri" w:eastAsia="Calibri"/>
            <w:b w:val="1"/>
            <w:bCs w:val="1"/>
            <w:sz w:val="24"/>
            <w:szCs w:val="24"/>
            <w:rtl w:val="0"/>
            <w:lang w:val="en-US"/>
          </w:rPr>
          <w:t>Microc</w:t>
        </w:r>
      </w:ins>
      <w:del w:id="314" w:date="2015-04-16T17:08:40Z" w:author="Cyrus Lalkaka">
        <w:r>
          <w:rPr>
            <w:rFonts w:ascii="Calibri" w:cs="Calibri" w:hAnsi="Calibri" w:eastAsia="Calibri"/>
            <w:b w:val="1"/>
            <w:bCs w:val="1"/>
            <w:sz w:val="24"/>
            <w:szCs w:val="24"/>
            <w:rtl w:val="0"/>
          </w:rPr>
          <w:delText>C</w:delText>
        </w:r>
      </w:del>
      <w:r>
        <w:rPr>
          <w:rFonts w:ascii="Calibri" w:cs="Calibri" w:hAnsi="Calibri" w:eastAsia="Calibri"/>
          <w:b w:val="1"/>
          <w:bCs w:val="1"/>
          <w:sz w:val="24"/>
          <w:szCs w:val="24"/>
          <w:rtl w:val="0"/>
        </w:rPr>
        <w:t>ontroller</w:t>
      </w:r>
      <w:bookmarkEnd w:id="309"/>
      <w:ins w:id="315" w:date="2015-04-16T17:08:46Z" w:author="Cyrus Lalkaka">
        <w:r>
          <w:rPr>
            <w:rFonts w:ascii="Calibri" w:cs="Calibri" w:hAnsi="Calibri" w:eastAsia="Calibri"/>
            <w:b w:val="1"/>
            <w:bCs w:val="1"/>
            <w:sz w:val="24"/>
            <w:szCs w:val="24"/>
            <w:rtl w:val="0"/>
            <w:lang w:val="en-US"/>
          </w:rPr>
          <w:t xml:space="preserve"> Board</w:t>
        </w:r>
      </w:ins>
    </w:p>
    <w:p>
      <w:pPr>
        <w:pStyle w:val="Body"/>
        <w:rPr>
          <w:sz w:val="24"/>
          <w:szCs w:val="24"/>
        </w:rPr>
      </w:pPr>
      <w:r>
        <w:rPr>
          <w:rFonts w:eastAsia="Arial Unicode MS" w:hint="eastAsia"/>
          <w:sz w:val="24"/>
          <w:szCs w:val="24"/>
          <w:rtl w:val="0"/>
          <w:lang w:val="zh-TW" w:eastAsia="zh-TW"/>
        </w:rPr>
        <w:t>这一步我们需要将电机和我们的控制器连接起来，按下图连线图将电机线一一接到电机驱动的接线柱上，并用螺丝刀拧紧固定。</w:t>
      </w:r>
    </w:p>
    <w:p>
      <w:pPr>
        <w:pStyle w:val="Body"/>
        <w:rPr>
          <w:sz w:val="24"/>
          <w:szCs w:val="24"/>
        </w:rPr>
      </w:pPr>
      <w:ins w:id="316" w:date="2015-04-16T16:59:21Z" w:author="Cyrus Lalkaka">
        <w:r>
          <w:rPr>
            <w:rFonts w:ascii="Calibri" w:cs="Calibri" w:hAnsi="Calibri" w:eastAsia="Calibri"/>
            <w:sz w:val="24"/>
            <w:szCs w:val="24"/>
            <w:rtl w:val="0"/>
            <w:lang w:val="en-US"/>
          </w:rPr>
          <w:t>Now we need to the motors with the microcontroller board.</w:t>
        </w:r>
      </w:ins>
      <w:del w:id="317" w:date="2015-04-16T16:59:34Z" w:author="Cyrus Lalkaka">
        <w:r>
          <w:rPr>
            <w:rFonts w:ascii="Calibri" w:cs="Calibri" w:hAnsi="Calibri" w:eastAsia="Calibri"/>
            <w:sz w:val="24"/>
            <w:szCs w:val="24"/>
            <w:rtl w:val="0"/>
          </w:rPr>
          <w:delText>Now let</w:delText>
        </w:r>
      </w:del>
      <w:del w:id="318" w:date="2015-04-16T16:59:34Z" w:author="Cyrus Lalkaka">
        <w:r>
          <w:rPr>
            <w:rFonts w:ascii="Calibri" w:cs="Calibri" w:hAnsi="Calibri" w:eastAsia="Calibri"/>
            <w:sz w:val="24"/>
            <w:szCs w:val="24"/>
            <w:rtl w:val="0"/>
            <w:lang w:val="fr-FR"/>
          </w:rPr>
          <w:delText>’</w:delText>
        </w:r>
      </w:del>
      <w:del w:id="319" w:date="2015-04-16T16:59:34Z" w:author="Cyrus Lalkaka">
        <w:r>
          <w:rPr>
            <w:rFonts w:ascii="Calibri" w:cs="Calibri" w:hAnsi="Calibri" w:eastAsia="Calibri"/>
            <w:sz w:val="24"/>
            <w:szCs w:val="24"/>
            <w:rtl w:val="0"/>
            <w:lang w:val="en-US"/>
          </w:rPr>
          <w:delText>s connect the motor with the controller</w:delText>
        </w:r>
      </w:del>
      <w:ins w:id="320" w:date="2015-04-16T17:03:08Z" w:author="Cyrus Lalkaka">
        <w:r>
          <w:rPr>
            <w:rFonts w:ascii="Calibri" w:cs="Calibri" w:hAnsi="Calibri" w:eastAsia="Calibri"/>
            <w:sz w:val="24"/>
            <w:szCs w:val="24"/>
            <w:rtl w:val="0"/>
            <w:lang w:val="en-US"/>
          </w:rPr>
          <w:t xml:space="preserve"> Carefully follow the following diagram: the left motor</w:t>
        </w:r>
      </w:ins>
      <w:ins w:id="321" w:date="2015-04-16T17:03:08Z" w:author="Cyrus Lalkaka">
        <w:r>
          <w:rPr>
            <w:rFonts w:ascii="Calibri" w:cs="Calibri" w:hAnsi="Calibri" w:eastAsia="Calibri"/>
            <w:sz w:val="24"/>
            <w:szCs w:val="24"/>
            <w:rtl w:val="0"/>
            <w:lang w:val="en-US"/>
          </w:rPr>
          <w:t>’</w:t>
        </w:r>
      </w:ins>
      <w:ins w:id="322" w:date="2015-04-16T17:03:08Z" w:author="Cyrus Lalkaka">
        <w:r>
          <w:rPr>
            <w:rFonts w:ascii="Calibri" w:cs="Calibri" w:hAnsi="Calibri" w:eastAsia="Calibri"/>
            <w:sz w:val="24"/>
            <w:szCs w:val="24"/>
            <w:rtl w:val="0"/>
            <w:lang w:val="en-US"/>
          </w:rPr>
          <w:t>s red and black wires should be soldered into M2; the right motor</w:t>
        </w:r>
      </w:ins>
      <w:ins w:id="323" w:date="2015-04-16T17:03:08Z" w:author="Cyrus Lalkaka">
        <w:r>
          <w:rPr>
            <w:rFonts w:ascii="Calibri" w:cs="Calibri" w:hAnsi="Calibri" w:eastAsia="Calibri"/>
            <w:sz w:val="24"/>
            <w:szCs w:val="24"/>
            <w:rtl w:val="0"/>
            <w:lang w:val="en-US"/>
          </w:rPr>
          <w:t>’</w:t>
        </w:r>
      </w:ins>
      <w:ins w:id="324" w:date="2015-04-16T17:03:08Z" w:author="Cyrus Lalkaka">
        <w:r>
          <w:rPr>
            <w:rFonts w:ascii="Calibri" w:cs="Calibri" w:hAnsi="Calibri" w:eastAsia="Calibri"/>
            <w:sz w:val="24"/>
            <w:szCs w:val="24"/>
            <w:rtl w:val="0"/>
            <w:lang w:val="en-US"/>
          </w:rPr>
          <w:t xml:space="preserve">s red and black wires should be soldered to M1. Pay special attention to the battery pack: the black wire should be soldered into the wire port reading GND, while the red wire should be soldered in the wire port labeled VND. Use your screwdriver to loosen and tighten </w:t>
        </w:r>
      </w:ins>
      <w:del w:id="325" w:date="2015-04-16T17:02:46Z" w:author="Cyrus Lalkaka">
        <w:r>
          <w:rPr>
            <w:rFonts w:ascii="Calibri" w:cs="Calibri" w:hAnsi="Calibri" w:eastAsia="Calibri"/>
            <w:sz w:val="24"/>
            <w:szCs w:val="24"/>
            <w:rtl w:val="0"/>
          </w:rPr>
          <w:delText>.</w:delText>
        </w:r>
      </w:del>
      <w:del w:id="326" w:date="2015-04-16T17:02:46Z" w:author="Cyrus Lalkaka">
        <w:r>
          <w:rPr>
            <w:rFonts w:ascii="Calibri" w:cs="Calibri" w:hAnsi="Calibri" w:eastAsia="Calibri"/>
            <w:sz w:val="24"/>
            <w:szCs w:val="24"/>
            <w:rtl w:val="0"/>
            <w:lang w:val="en-US"/>
          </w:rPr>
          <w:delText xml:space="preserve"> Attach cables to the motor drive and then tighten the exposed wires with a screwdriver. Please check the following map for details.</w:delText>
        </w:r>
      </w:del>
      <w:ins w:id="327" w:date="2015-04-16T17:03:25Z" w:author="Cyrus Lalkaka">
        <w:r>
          <w:rPr>
            <w:rFonts w:ascii="Calibri" w:cs="Calibri" w:hAnsi="Calibri" w:eastAsia="Calibri"/>
            <w:sz w:val="24"/>
            <w:szCs w:val="24"/>
            <w:rtl w:val="0"/>
            <w:lang w:val="en-US"/>
          </w:rPr>
          <w:t xml:space="preserve">the wire ports </w:t>
        </w:r>
      </w:ins>
      <w:ins w:id="328" w:date="2015-04-16T17:03:25Z" w:author="Cyrus Lalkaka">
        <w:r>
          <w:rPr>
            <w:rFonts w:ascii="Calibri" w:cs="Calibri" w:hAnsi="Calibri" w:eastAsia="Calibri"/>
            <w:sz w:val="24"/>
            <w:szCs w:val="24"/>
            <w:rtl w:val="0"/>
            <w:lang w:val="en-US"/>
          </w:rPr>
          <w:t xml:space="preserve">— </w:t>
        </w:r>
      </w:ins>
      <w:ins w:id="329" w:date="2015-04-16T17:03:25Z" w:author="Cyrus Lalkaka">
        <w:r>
          <w:rPr>
            <w:rFonts w:ascii="Calibri" w:cs="Calibri" w:hAnsi="Calibri" w:eastAsia="Calibri"/>
            <w:sz w:val="24"/>
            <w:szCs w:val="24"/>
            <w:rtl w:val="0"/>
            <w:lang w:val="en-US"/>
          </w:rPr>
          <w:t>make sure these ports are fastened well once the wires have been inserted.</w:t>
        </w:r>
      </w:ins>
    </w:p>
    <w:p>
      <w:pPr>
        <w:pStyle w:val="Body"/>
        <w:rPr>
          <w:sz w:val="24"/>
          <w:szCs w:val="24"/>
        </w:rPr>
      </w:pPr>
    </w:p>
    <w:p>
      <w:pPr>
        <w:pStyle w:val="Body"/>
        <w:rPr>
          <w:color w:val="ff7c80"/>
          <w:sz w:val="24"/>
          <w:szCs w:val="24"/>
          <w:u w:color="ff7c80"/>
        </w:rPr>
      </w:pPr>
      <w:r>
        <w:rPr>
          <w:rFonts w:eastAsia="Arial Unicode MS" w:hint="eastAsia"/>
          <w:color w:val="ff7c80"/>
          <w:sz w:val="24"/>
          <w:szCs w:val="24"/>
          <w:u w:color="ff7c80"/>
          <w:rtl w:val="0"/>
          <w:lang w:val="zh-TW" w:eastAsia="zh-TW"/>
        </w:rPr>
        <w:t>注意：同一侧的两个电机需要固定在同一个电机驱动接口上。</w:t>
      </w:r>
    </w:p>
    <w:p>
      <w:pPr>
        <w:pStyle w:val="Body"/>
        <w:rPr>
          <w:color w:val="ff7c80"/>
          <w:sz w:val="24"/>
          <w:szCs w:val="24"/>
          <w:u w:color="ff7c80"/>
        </w:rPr>
      </w:pPr>
      <w:r>
        <w:rPr>
          <w:rFonts w:ascii="Calibri" w:cs="Calibri" w:hAnsi="Calibri" w:eastAsia="Calibri"/>
          <w:color w:val="ff7c80"/>
          <w:sz w:val="24"/>
          <w:szCs w:val="24"/>
          <w:u w:color="ff7c80"/>
          <w:rtl w:val="0"/>
        </w:rPr>
        <w:t xml:space="preserve">NOTE: </w:t>
      </w:r>
      <w:del w:id="330" w:date="2015-04-16T17:03:55Z" w:author="Cyrus Lalkaka">
        <w:r>
          <w:rPr>
            <w:rFonts w:ascii="Calibri" w:cs="Calibri" w:hAnsi="Calibri" w:eastAsia="Calibri"/>
            <w:color w:val="ff7c80"/>
            <w:sz w:val="24"/>
            <w:szCs w:val="24"/>
            <w:u w:color="ff7c80"/>
            <w:rtl w:val="0"/>
            <w:lang w:val="en-US"/>
          </w:rPr>
          <w:delText>Those two motors on the same side shall be fixed on the same motor drive.</w:delText>
        </w:r>
      </w:del>
      <w:ins w:id="331" w:date="2015-04-16T17:07:09Z" w:author="Cyrus Lalkaka">
        <w:r>
          <w:rPr>
            <w:rFonts w:ascii="Calibri" w:cs="Calibri" w:hAnsi="Calibri" w:eastAsia="Calibri"/>
            <w:color w:val="ff7c80"/>
            <w:sz w:val="24"/>
            <w:szCs w:val="24"/>
            <w:u w:color="ff7c80"/>
            <w:rtl w:val="0"/>
            <w:lang w:val="en-US"/>
          </w:rPr>
          <w:t xml:space="preserve">Make sure the wires from one motor (i.e. the left motor) are soldered into the  motor port. (i.e. the M2 port on the diagram below </w:t>
        </w:r>
      </w:ins>
      <w:ins w:id="332" w:date="2015-04-16T17:07:09Z" w:author="Cyrus Lalkaka">
        <w:r>
          <w:rPr>
            <w:rFonts w:ascii="Calibri" w:cs="Calibri" w:hAnsi="Calibri" w:eastAsia="Calibri"/>
            <w:color w:val="ff7c80"/>
            <w:sz w:val="24"/>
            <w:szCs w:val="24"/>
            <w:u w:color="ff7c80"/>
            <w:rtl w:val="0"/>
            <w:lang w:val="en-US"/>
          </w:rPr>
          <w:t xml:space="preserve">— </w:t>
        </w:r>
      </w:ins>
      <w:ins w:id="333" w:date="2015-04-16T17:07:09Z" w:author="Cyrus Lalkaka">
        <w:r>
          <w:rPr>
            <w:rFonts w:ascii="Calibri" w:cs="Calibri" w:hAnsi="Calibri" w:eastAsia="Calibri"/>
            <w:color w:val="ff7c80"/>
            <w:sz w:val="24"/>
            <w:szCs w:val="24"/>
            <w:u w:color="ff7c80"/>
            <w:rtl w:val="0"/>
            <w:lang w:val="en-US"/>
          </w:rPr>
          <w:t xml:space="preserve">do </w:t>
        </w:r>
      </w:ins>
      <w:ins w:id="334" w:date="2015-04-16T17:07:09Z" w:author="Cyrus Lalkaka">
        <w:r>
          <w:rPr>
            <w:rFonts w:ascii="Calibri" w:cs="Calibri" w:hAnsi="Calibri" w:eastAsia="Calibri"/>
            <w:b w:val="1"/>
            <w:bCs w:val="1"/>
            <w:color w:val="ff7c80"/>
            <w:sz w:val="24"/>
            <w:szCs w:val="24"/>
            <w:u w:color="ff7c80"/>
            <w:rtl w:val="0"/>
            <w:lang w:val="en-US"/>
          </w:rPr>
          <w:t xml:space="preserve">not </w:t>
        </w:r>
      </w:ins>
      <w:ins w:id="335" w:date="2015-04-16T17:07:09Z" w:author="Cyrus Lalkaka">
        <w:r>
          <w:rPr>
            <w:rFonts w:ascii="Calibri" w:cs="Calibri" w:hAnsi="Calibri" w:eastAsia="Calibri"/>
            <w:color w:val="ff7c80"/>
            <w:sz w:val="24"/>
            <w:szCs w:val="24"/>
            <w:u w:color="ff7c80"/>
            <w:rtl w:val="0"/>
            <w:lang w:val="en-US"/>
          </w:rPr>
          <w:t>solder one motor</w:t>
        </w:r>
      </w:ins>
      <w:ins w:id="336" w:date="2015-04-16T17:07:09Z" w:author="Cyrus Lalkaka">
        <w:r>
          <w:rPr>
            <w:rFonts w:ascii="Calibri" w:cs="Calibri" w:hAnsi="Calibri" w:eastAsia="Calibri"/>
            <w:color w:val="ff7c80"/>
            <w:sz w:val="24"/>
            <w:szCs w:val="24"/>
            <w:u w:color="ff7c80"/>
            <w:rtl w:val="0"/>
            <w:lang w:val="en-US"/>
          </w:rPr>
          <w:t>’</w:t>
        </w:r>
      </w:ins>
      <w:ins w:id="337" w:date="2015-04-16T17:07:09Z" w:author="Cyrus Lalkaka">
        <w:r>
          <w:rPr>
            <w:rFonts w:ascii="Calibri" w:cs="Calibri" w:hAnsi="Calibri" w:eastAsia="Calibri"/>
            <w:color w:val="ff7c80"/>
            <w:sz w:val="24"/>
            <w:szCs w:val="24"/>
            <w:u w:color="ff7c80"/>
            <w:rtl w:val="0"/>
            <w:lang w:val="en-US"/>
          </w:rPr>
          <w:t>s wires into two separate ports.)</w:t>
        </w:r>
      </w:ins>
    </w:p>
    <w:p>
      <w:pPr>
        <w:pStyle w:val="Body"/>
        <w:jc w:val="center"/>
        <w:rPr>
          <w:rFonts w:ascii="Calibri" w:cs="Calibri" w:hAnsi="Calibri" w:eastAsia="Calibri"/>
          <w:b w:val="1"/>
          <w:bCs w:val="1"/>
          <w:sz w:val="24"/>
          <w:szCs w:val="24"/>
        </w:rPr>
      </w:pPr>
      <w:r>
        <w:rPr>
          <w:rFonts w:ascii="Calibri" w:cs="Calibri" w:hAnsi="Calibri" w:eastAsia="Calibri"/>
          <w:b w:val="1"/>
          <w:bCs w:val="1"/>
          <w:sz w:val="24"/>
          <w:szCs w:val="24"/>
          <w:rtl w:val="0"/>
        </w:rPr>
        <w:drawing>
          <wp:inline distT="0" distB="0" distL="0" distR="0">
            <wp:extent cx="5081736" cy="3950898"/>
            <wp:effectExtent l="0" t="0" r="0" b="0"/>
            <wp:docPr id="1073741851" name="officeArt object" descr="C:\Users\Administrator\Desktop\08 - 移动机器人导购系统\连线图\01 基本功能\ROB0022.png"/>
            <wp:cNvGraphicFramePr/>
            <a:graphic xmlns:a="http://schemas.openxmlformats.org/drawingml/2006/main">
              <a:graphicData uri="http://schemas.openxmlformats.org/drawingml/2006/picture">
                <pic:pic xmlns:pic="http://schemas.openxmlformats.org/drawingml/2006/picture">
                  <pic:nvPicPr>
                    <pic:cNvPr id="1073741851" name="image27.png" descr="C:\Users\Administrator\Desktop\08 - 移动机器人导购系统\连线图\01 基本功能\ROB0022.png"/>
                    <pic:cNvPicPr/>
                  </pic:nvPicPr>
                  <pic:blipFill>
                    <a:blip r:embed="rId34">
                      <a:extLst/>
                    </a:blip>
                    <a:stretch>
                      <a:fillRect/>
                    </a:stretch>
                  </pic:blipFill>
                  <pic:spPr>
                    <a:xfrm>
                      <a:off x="0" y="0"/>
                      <a:ext cx="5081736" cy="3950898"/>
                    </a:xfrm>
                    <a:prstGeom prst="rect">
                      <a:avLst/>
                    </a:prstGeom>
                    <a:ln w="12700" cap="flat">
                      <a:noFill/>
                      <a:miter lim="400000"/>
                    </a:ln>
                    <a:effectLst/>
                  </pic:spPr>
                </pic:pic>
              </a:graphicData>
            </a:graphic>
          </wp:inline>
        </w:drawing>
      </w:r>
    </w:p>
    <w:p>
      <w:pPr>
        <w:pStyle w:val="Body"/>
        <w:rPr>
          <w:rFonts w:ascii="Calibri" w:cs="Calibri" w:hAnsi="Calibri" w:eastAsia="Calibri"/>
          <w:b w:val="1"/>
          <w:bCs w:val="1"/>
          <w:sz w:val="24"/>
          <w:szCs w:val="24"/>
        </w:rPr>
      </w:pPr>
    </w:p>
    <w:p>
      <w:pPr>
        <w:pStyle w:val="Body"/>
        <w:rPr>
          <w:sz w:val="24"/>
          <w:szCs w:val="24"/>
        </w:rPr>
      </w:pPr>
      <w:r>
        <w:rPr>
          <w:rFonts w:eastAsia="Arial Unicode MS" w:hint="eastAsia"/>
          <w:sz w:val="24"/>
          <w:szCs w:val="24"/>
          <w:rtl w:val="0"/>
          <w:lang w:val="zh-TW" w:eastAsia="zh-TW"/>
        </w:rPr>
        <w:t>连接完成后，我们需要盖上顶板。盖顶板前，可以先装上传感器板。如果用不到的话，可以先不装。</w:t>
      </w:r>
    </w:p>
    <w:p>
      <w:pPr>
        <w:pStyle w:val="Body"/>
        <w:rPr>
          <w:ins w:id="338" w:date="2015-04-16T17:12:09Z" w:author="Cyrus Lalkaka"/>
          <w:sz w:val="24"/>
          <w:szCs w:val="24"/>
        </w:rPr>
      </w:pPr>
      <w:ins w:id="339" w:date="2015-04-16T17:12:09Z" w:author="Cyrus Lalkaka">
        <w:r>
          <w:rPr>
            <w:rFonts w:ascii="Calibri" w:cs="Calibri" w:hAnsi="Calibri" w:eastAsia="Calibri"/>
            <w:sz w:val="24"/>
            <w:szCs w:val="24"/>
            <w:rtl w:val="0"/>
            <w:lang w:val="en-US"/>
          </w:rPr>
          <w:t>After soldering the motor wires to the microcontroller board, we</w:t>
        </w:r>
      </w:ins>
      <w:ins w:id="340" w:date="2015-04-16T17:12:09Z" w:author="Cyrus Lalkaka">
        <w:r>
          <w:rPr>
            <w:rFonts w:ascii="Calibri" w:cs="Calibri" w:hAnsi="Calibri" w:eastAsia="Calibri"/>
            <w:sz w:val="24"/>
            <w:szCs w:val="24"/>
            <w:rtl w:val="0"/>
            <w:lang w:val="en-US"/>
          </w:rPr>
          <w:t>’</w:t>
        </w:r>
      </w:ins>
      <w:ins w:id="341" w:date="2015-04-16T17:12:09Z" w:author="Cyrus Lalkaka">
        <w:r>
          <w:rPr>
            <w:rFonts w:ascii="Calibri" w:cs="Calibri" w:hAnsi="Calibri" w:eastAsia="Calibri"/>
            <w:sz w:val="24"/>
            <w:szCs w:val="24"/>
            <w:rtl w:val="0"/>
            <w:lang w:val="en-US"/>
          </w:rPr>
          <w:t xml:space="preserve">re ready to attach the top plate to the base of the car. </w:t>
        </w:r>
      </w:ins>
    </w:p>
    <w:p>
      <w:pPr>
        <w:pStyle w:val="Body"/>
        <w:rPr>
          <w:sz w:val="24"/>
          <w:szCs w:val="24"/>
        </w:rPr>
      </w:pPr>
      <w:ins w:id="342" w:date="2015-04-16T17:12:09Z" w:author="Cyrus Lalkaka">
        <w:r>
          <w:rPr>
            <w:rFonts w:ascii="Calibri" w:cs="Calibri" w:hAnsi="Calibri" w:eastAsia="Calibri"/>
            <w:sz w:val="24"/>
            <w:szCs w:val="24"/>
            <w:rtl w:val="0"/>
            <w:lang w:val="en-US"/>
          </w:rPr>
          <w:t xml:space="preserve">Before we attach the top plate, you have the option of attaching a sensor plate (see diagram below) </w:t>
        </w:r>
      </w:ins>
      <w:ins w:id="343" w:date="2015-04-16T17:12:09Z" w:author="Cyrus Lalkaka">
        <w:r>
          <w:rPr>
            <w:rFonts w:ascii="Calibri" w:cs="Calibri" w:hAnsi="Calibri" w:eastAsia="Calibri"/>
            <w:sz w:val="24"/>
            <w:szCs w:val="24"/>
            <w:rtl w:val="0"/>
            <w:lang w:val="en-US"/>
          </w:rPr>
          <w:t xml:space="preserve">— </w:t>
        </w:r>
      </w:ins>
      <w:ins w:id="344" w:date="2015-04-16T17:12:09Z" w:author="Cyrus Lalkaka">
        <w:r>
          <w:rPr>
            <w:rFonts w:ascii="Calibri" w:cs="Calibri" w:hAnsi="Calibri" w:eastAsia="Calibri"/>
            <w:sz w:val="24"/>
            <w:szCs w:val="24"/>
            <w:rtl w:val="0"/>
            <w:lang w:val="en-US"/>
          </w:rPr>
          <w:t>if you don</w:t>
        </w:r>
      </w:ins>
      <w:ins w:id="345" w:date="2015-04-16T17:12:09Z" w:author="Cyrus Lalkaka">
        <w:r>
          <w:rPr>
            <w:rFonts w:ascii="Calibri" w:cs="Calibri" w:hAnsi="Calibri" w:eastAsia="Calibri"/>
            <w:sz w:val="24"/>
            <w:szCs w:val="24"/>
            <w:rtl w:val="0"/>
            <w:lang w:val="en-US"/>
          </w:rPr>
          <w:t>’</w:t>
        </w:r>
      </w:ins>
      <w:ins w:id="346" w:date="2015-04-16T17:12:09Z" w:author="Cyrus Lalkaka">
        <w:r>
          <w:rPr>
            <w:rFonts w:ascii="Calibri" w:cs="Calibri" w:hAnsi="Calibri" w:eastAsia="Calibri"/>
            <w:sz w:val="24"/>
            <w:szCs w:val="24"/>
            <w:rtl w:val="0"/>
            <w:lang w:val="en-US"/>
          </w:rPr>
          <w:t xml:space="preserve">t plan to use sensors just yet, you can skip this extra step. </w:t>
        </w:r>
      </w:ins>
      <w:del w:id="347" w:date="2015-04-16T17:11:23Z" w:author="Cyrus Lalkaka">
        <w:r>
          <w:rPr>
            <w:rFonts w:ascii="Calibri" w:cs="Calibri" w:hAnsi="Calibri" w:eastAsia="Calibri"/>
            <w:sz w:val="24"/>
            <w:szCs w:val="24"/>
            <w:rtl w:val="0"/>
          </w:rPr>
          <w:delText>Now let</w:delText>
        </w:r>
      </w:del>
      <w:del w:id="348" w:date="2015-04-16T17:11:23Z" w:author="Cyrus Lalkaka">
        <w:r>
          <w:rPr>
            <w:rFonts w:ascii="Calibri" w:cs="Calibri" w:hAnsi="Calibri" w:eastAsia="Calibri"/>
            <w:sz w:val="24"/>
            <w:szCs w:val="24"/>
            <w:rtl w:val="0"/>
            <w:lang w:val="fr-FR"/>
          </w:rPr>
          <w:delText>’</w:delText>
        </w:r>
      </w:del>
      <w:del w:id="349" w:date="2015-04-16T17:11:23Z" w:author="Cyrus Lalkaka">
        <w:r>
          <w:rPr>
            <w:rFonts w:ascii="Calibri" w:cs="Calibri" w:hAnsi="Calibri" w:eastAsia="Calibri"/>
            <w:sz w:val="24"/>
            <w:szCs w:val="24"/>
            <w:rtl w:val="0"/>
            <w:lang w:val="en-US"/>
          </w:rPr>
          <w:delText>s cover the car base with the top plate. But before we start, we shall cover it with the sensor plate first. If the sensor plate isn</w:delText>
        </w:r>
      </w:del>
      <w:del w:id="350" w:date="2015-04-16T17:11:23Z" w:author="Cyrus Lalkaka">
        <w:r>
          <w:rPr>
            <w:rFonts w:ascii="Calibri" w:cs="Calibri" w:hAnsi="Calibri" w:eastAsia="Calibri"/>
            <w:sz w:val="24"/>
            <w:szCs w:val="24"/>
            <w:rtl w:val="0"/>
            <w:lang w:val="fr-FR"/>
          </w:rPr>
          <w:delText>’</w:delText>
        </w:r>
      </w:del>
      <w:del w:id="351" w:date="2015-04-16T17:11:23Z" w:author="Cyrus Lalkaka">
        <w:r>
          <w:rPr>
            <w:rFonts w:ascii="Calibri" w:cs="Calibri" w:hAnsi="Calibri" w:eastAsia="Calibri"/>
            <w:sz w:val="24"/>
            <w:szCs w:val="24"/>
            <w:rtl w:val="0"/>
            <w:lang w:val="en-US"/>
          </w:rPr>
          <w:delText>t necessary for your robot, you may skip it.</w:delText>
        </w:r>
      </w:del>
    </w:p>
    <w:p>
      <w:pPr>
        <w:pStyle w:val="Body"/>
        <w:jc w:val="center"/>
        <w:rPr>
          <w:sz w:val="24"/>
          <w:szCs w:val="24"/>
        </w:rPr>
      </w:pPr>
      <w:r>
        <w:rPr>
          <w:sz w:val="24"/>
          <w:szCs w:val="24"/>
          <w:rtl w:val="0"/>
        </w:rPr>
        <w:drawing>
          <wp:inline distT="0" distB="0" distL="0" distR="0">
            <wp:extent cx="4028536" cy="2336437"/>
            <wp:effectExtent l="0" t="0" r="0" b="0"/>
            <wp:docPr id="1073741852" name="officeArt object" descr="C:\Users\Administrator\Desktop\08 - 移动机器人导购系统\连线图\安装图\STEP6.png"/>
            <wp:cNvGraphicFramePr/>
            <a:graphic xmlns:a="http://schemas.openxmlformats.org/drawingml/2006/main">
              <a:graphicData uri="http://schemas.openxmlformats.org/drawingml/2006/picture">
                <pic:pic xmlns:pic="http://schemas.openxmlformats.org/drawingml/2006/picture">
                  <pic:nvPicPr>
                    <pic:cNvPr id="1073741852" name="image28.png" descr="C:\Users\Administrator\Desktop\08 - 移动机器人导购系统\连线图\安装图\STEP6.png"/>
                    <pic:cNvPicPr/>
                  </pic:nvPicPr>
                  <pic:blipFill>
                    <a:blip r:embed="rId35">
                      <a:extLst/>
                    </a:blip>
                    <a:stretch>
                      <a:fillRect/>
                    </a:stretch>
                  </pic:blipFill>
                  <pic:spPr>
                    <a:xfrm>
                      <a:off x="0" y="0"/>
                      <a:ext cx="4028536" cy="2336437"/>
                    </a:xfrm>
                    <a:prstGeom prst="rect">
                      <a:avLst/>
                    </a:prstGeom>
                    <a:ln w="12700" cap="flat">
                      <a:noFill/>
                      <a:miter lim="400000"/>
                    </a:ln>
                    <a:effectLst/>
                  </pic:spPr>
                </pic:pic>
              </a:graphicData>
            </a:graphic>
          </wp:inline>
        </w:drawing>
      </w:r>
    </w:p>
    <w:p>
      <w:pPr>
        <w:pStyle w:val="Body"/>
        <w:jc w:val="center"/>
        <w:rPr>
          <w:rFonts w:ascii="Calibri" w:cs="Calibri" w:hAnsi="Calibri" w:eastAsia="Calibri"/>
          <w:b w:val="1"/>
          <w:bCs w:val="1"/>
          <w:sz w:val="24"/>
          <w:szCs w:val="24"/>
        </w:rPr>
      </w:pPr>
      <w:r>
        <w:rPr>
          <w:rFonts w:ascii="Calibri" w:cs="Calibri" w:hAnsi="Calibri" w:eastAsia="Calibri"/>
          <w:b w:val="1"/>
          <w:bCs w:val="1"/>
          <w:sz w:val="24"/>
          <w:szCs w:val="24"/>
          <w:rtl w:val="0"/>
        </w:rPr>
        <w:drawing>
          <wp:inline distT="0" distB="0" distL="0" distR="0">
            <wp:extent cx="4520242" cy="2514274"/>
            <wp:effectExtent l="0" t="0" r="0" b="0"/>
            <wp:docPr id="1073741853" name="officeArt object" descr="C:\Users\Administrator\Desktop\08 - 移动机器人导购系统\连线图\安装图\STEP7.png"/>
            <wp:cNvGraphicFramePr/>
            <a:graphic xmlns:a="http://schemas.openxmlformats.org/drawingml/2006/main">
              <a:graphicData uri="http://schemas.openxmlformats.org/drawingml/2006/picture">
                <pic:pic xmlns:pic="http://schemas.openxmlformats.org/drawingml/2006/picture">
                  <pic:nvPicPr>
                    <pic:cNvPr id="1073741853" name="image29.png" descr="C:\Users\Administrator\Desktop\08 - 移动机器人导购系统\连线图\安装图\STEP7.png"/>
                    <pic:cNvPicPr/>
                  </pic:nvPicPr>
                  <pic:blipFill>
                    <a:blip r:embed="rId36">
                      <a:extLst/>
                    </a:blip>
                    <a:stretch>
                      <a:fillRect/>
                    </a:stretch>
                  </pic:blipFill>
                  <pic:spPr>
                    <a:xfrm>
                      <a:off x="0" y="0"/>
                      <a:ext cx="4520242" cy="2514274"/>
                    </a:xfrm>
                    <a:prstGeom prst="rect">
                      <a:avLst/>
                    </a:prstGeom>
                    <a:ln w="12700" cap="flat">
                      <a:noFill/>
                      <a:miter lim="400000"/>
                    </a:ln>
                    <a:effectLst/>
                  </pic:spPr>
                </pic:pic>
              </a:graphicData>
            </a:graphic>
          </wp:inline>
        </w:drawing>
      </w:r>
    </w:p>
    <w:p>
      <w:pPr>
        <w:pStyle w:val="Body"/>
        <w:rPr>
          <w:rFonts w:ascii="Calibri" w:cs="Calibri" w:hAnsi="Calibri" w:eastAsia="Calibri"/>
          <w:b w:val="1"/>
          <w:bCs w:val="1"/>
          <w:sz w:val="24"/>
          <w:szCs w:val="24"/>
        </w:rPr>
      </w:pPr>
    </w:p>
    <w:p>
      <w:pPr>
        <w:pStyle w:val="Body"/>
        <w:rPr>
          <w:sz w:val="24"/>
          <w:szCs w:val="24"/>
        </w:rPr>
      </w:pPr>
      <w:r>
        <w:rPr>
          <w:rFonts w:eastAsia="Arial Unicode MS" w:hint="eastAsia"/>
          <w:sz w:val="24"/>
          <w:szCs w:val="24"/>
          <w:rtl w:val="0"/>
          <w:lang w:val="zh-TW" w:eastAsia="zh-TW"/>
        </w:rPr>
        <w:t>安装完成后，如下图所示。</w:t>
      </w:r>
    </w:p>
    <w:p>
      <w:pPr>
        <w:pStyle w:val="Body"/>
        <w:rPr>
          <w:sz w:val="24"/>
          <w:szCs w:val="24"/>
        </w:rPr>
      </w:pPr>
      <w:ins w:id="352" w:date="2015-04-16T17:13:07Z" w:author="Cyrus Lalkaka">
        <w:r>
          <w:rPr>
            <w:rFonts w:ascii="Calibri" w:cs="Calibri" w:hAnsi="Calibri" w:eastAsia="Calibri"/>
            <w:sz w:val="24"/>
            <w:szCs w:val="24"/>
            <w:rtl w:val="0"/>
            <w:lang w:val="en-US"/>
          </w:rPr>
          <w:t>After attaching the top plate, your Pirate should resemble the picture below.</w:t>
        </w:r>
      </w:ins>
      <w:del w:id="353" w:date="2015-04-16T17:12:35Z" w:author="Cyrus Lalkaka">
        <w:r>
          <w:rPr>
            <w:rFonts w:ascii="Calibri" w:cs="Calibri" w:hAnsi="Calibri" w:eastAsia="Calibri"/>
            <w:sz w:val="24"/>
            <w:szCs w:val="24"/>
            <w:rtl w:val="0"/>
            <w:lang w:val="en-US"/>
          </w:rPr>
          <w:delText>This is what it looks like once you</w:delText>
        </w:r>
      </w:del>
      <w:del w:id="354" w:date="2015-04-16T17:12:35Z" w:author="Cyrus Lalkaka">
        <w:r>
          <w:rPr>
            <w:rFonts w:ascii="Calibri" w:cs="Calibri" w:hAnsi="Calibri" w:eastAsia="Calibri"/>
            <w:sz w:val="24"/>
            <w:szCs w:val="24"/>
            <w:rtl w:val="0"/>
            <w:lang w:val="fr-FR"/>
          </w:rPr>
          <w:delText>’</w:delText>
        </w:r>
      </w:del>
      <w:del w:id="355" w:date="2015-04-16T17:12:35Z" w:author="Cyrus Lalkaka">
        <w:r>
          <w:rPr>
            <w:rFonts w:ascii="Calibri" w:cs="Calibri" w:hAnsi="Calibri" w:eastAsia="Calibri"/>
            <w:sz w:val="24"/>
            <w:szCs w:val="24"/>
            <w:rtl w:val="0"/>
            <w:lang w:val="en-US"/>
          </w:rPr>
          <w:delText>ve finished the 7</w:delText>
        </w:r>
      </w:del>
      <w:del w:id="356" w:date="2015-04-16T17:12:35Z" w:author="Cyrus Lalkaka">
        <w:r>
          <w:rPr>
            <w:rFonts w:ascii="Calibri" w:cs="Calibri" w:hAnsi="Calibri" w:eastAsia="Calibri"/>
            <w:sz w:val="24"/>
            <w:szCs w:val="24"/>
            <w:vertAlign w:val="superscript"/>
            <w:rtl w:val="0"/>
            <w:lang w:val="en-US"/>
          </w:rPr>
          <w:delText>th</w:delText>
        </w:r>
      </w:del>
      <w:del w:id="357" w:date="2015-04-16T17:12:35Z" w:author="Cyrus Lalkaka">
        <w:r>
          <w:rPr>
            <w:rFonts w:ascii="Calibri" w:cs="Calibri" w:hAnsi="Calibri" w:eastAsia="Calibri"/>
            <w:sz w:val="24"/>
            <w:szCs w:val="24"/>
            <w:rtl w:val="0"/>
          </w:rPr>
          <w:delText xml:space="preserve"> step.</w:delText>
        </w:r>
      </w:del>
    </w:p>
    <w:p>
      <w:pPr>
        <w:pStyle w:val="Body"/>
        <w:jc w:val="center"/>
        <w:rPr>
          <w:sz w:val="24"/>
          <w:szCs w:val="24"/>
        </w:rPr>
      </w:pPr>
      <w:r>
        <w:rPr>
          <w:sz w:val="24"/>
          <w:szCs w:val="24"/>
          <w:rtl w:val="0"/>
        </w:rPr>
        <w:drawing>
          <wp:inline distT="0" distB="0" distL="0" distR="0">
            <wp:extent cx="4691352" cy="3424688"/>
            <wp:effectExtent l="0" t="0" r="0" b="0"/>
            <wp:docPr id="1073741854" name="officeArt object" descr="C:\Users\Administrator\Desktop\08 - 移动机器人导购系统\教程图片\PirateCar13.png"/>
            <wp:cNvGraphicFramePr/>
            <a:graphic xmlns:a="http://schemas.openxmlformats.org/drawingml/2006/main">
              <a:graphicData uri="http://schemas.openxmlformats.org/drawingml/2006/picture">
                <pic:pic xmlns:pic="http://schemas.openxmlformats.org/drawingml/2006/picture">
                  <pic:nvPicPr>
                    <pic:cNvPr id="1073741854" name="image30.png" descr="C:\Users\Administrator\Desktop\08 - 移动机器人导购系统\教程图片\PirateCar13.png"/>
                    <pic:cNvPicPr/>
                  </pic:nvPicPr>
                  <pic:blipFill>
                    <a:blip r:embed="rId37">
                      <a:extLst/>
                    </a:blip>
                    <a:stretch>
                      <a:fillRect/>
                    </a:stretch>
                  </pic:blipFill>
                  <pic:spPr>
                    <a:xfrm>
                      <a:off x="0" y="0"/>
                      <a:ext cx="4691352" cy="3424688"/>
                    </a:xfrm>
                    <a:prstGeom prst="rect">
                      <a:avLst/>
                    </a:prstGeom>
                    <a:ln w="12700" cap="flat">
                      <a:noFill/>
                      <a:miter lim="400000"/>
                    </a:ln>
                    <a:effectLst/>
                  </pic:spPr>
                </pic:pic>
              </a:graphicData>
            </a:graphic>
          </wp:inline>
        </w:drawing>
      </w:r>
    </w:p>
    <w:p>
      <w:pPr>
        <w:pStyle w:val="Body"/>
        <w:rPr>
          <w:rFonts w:ascii="Calibri" w:cs="Calibri" w:hAnsi="Calibri" w:eastAsia="Calibri"/>
          <w:b w:val="1"/>
          <w:bCs w:val="1"/>
          <w:sz w:val="24"/>
          <w:szCs w:val="24"/>
        </w:rPr>
      </w:pPr>
    </w:p>
    <w:p>
      <w:pPr>
        <w:pStyle w:val="Body"/>
        <w:rPr>
          <w:rFonts w:ascii="Calibri" w:cs="Calibri" w:hAnsi="Calibri" w:eastAsia="Calibri"/>
          <w:b w:val="1"/>
          <w:bCs w:val="1"/>
          <w:sz w:val="24"/>
          <w:szCs w:val="24"/>
        </w:rPr>
      </w:pPr>
    </w:p>
    <w:p>
      <w:pPr>
        <w:pStyle w:val="Body"/>
        <w:rPr>
          <w:rFonts w:ascii="Calibri" w:cs="Calibri" w:hAnsi="Calibri" w:eastAsia="Calibri"/>
          <w:b w:val="1"/>
          <w:bCs w:val="1"/>
          <w:sz w:val="24"/>
          <w:szCs w:val="24"/>
        </w:rPr>
      </w:pPr>
    </w:p>
    <w:p>
      <w:pPr>
        <w:pStyle w:val="Body"/>
        <w:rPr>
          <w:rFonts w:ascii="Calibri" w:cs="Calibri" w:hAnsi="Calibri" w:eastAsia="Calibri"/>
          <w:b w:val="1"/>
          <w:bCs w:val="1"/>
          <w:sz w:val="24"/>
          <w:szCs w:val="24"/>
        </w:rPr>
      </w:pPr>
    </w:p>
    <w:p>
      <w:pPr>
        <w:pStyle w:val="Body"/>
        <w:rPr>
          <w:rFonts w:ascii="Calibri" w:cs="Calibri" w:hAnsi="Calibri" w:eastAsia="Calibri"/>
          <w:b w:val="1"/>
          <w:bCs w:val="1"/>
          <w:sz w:val="24"/>
          <w:szCs w:val="24"/>
        </w:rPr>
      </w:pP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STEP8</w:t>
      </w:r>
      <w:r>
        <w:rPr>
          <w:rFonts w:eastAsia="Arial Unicode MS" w:hint="eastAsia"/>
          <w:sz w:val="24"/>
          <w:szCs w:val="24"/>
          <w:rtl w:val="0"/>
          <w:lang w:val="zh-TW" w:eastAsia="zh-TW"/>
        </w:rPr>
        <w:t>：安装上层板</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 xml:space="preserve">STEP8: </w:t>
      </w:r>
      <w:ins w:id="358" w:date="2015-04-16T17:22:55Z" w:author="Cyrus Lalkaka">
        <w:r>
          <w:rPr>
            <w:rFonts w:ascii="Calibri" w:cs="Calibri" w:hAnsi="Calibri" w:eastAsia="Calibri"/>
            <w:b w:val="1"/>
            <w:bCs w:val="1"/>
            <w:sz w:val="24"/>
            <w:szCs w:val="24"/>
            <w:rtl w:val="0"/>
            <w:lang w:val="en-US"/>
          </w:rPr>
          <w:t>Attach an extra level to the Pirate</w:t>
        </w:r>
      </w:ins>
      <w:del w:id="359" w:date="2015-04-16T17:17:22Z" w:author="Cyrus Lalkaka">
        <w:r>
          <w:rPr>
            <w:rFonts w:ascii="Calibri" w:cs="Calibri" w:hAnsi="Calibri" w:eastAsia="Calibri"/>
            <w:b w:val="1"/>
            <w:bCs w:val="1"/>
            <w:sz w:val="24"/>
            <w:szCs w:val="24"/>
            <w:rtl w:val="0"/>
            <w:lang w:val="en-US"/>
          </w:rPr>
          <w:delText>Cover the Car Base with the Top Plate</w:delText>
        </w:r>
      </w:del>
    </w:p>
    <w:p>
      <w:pPr>
        <w:pStyle w:val="Body"/>
        <w:rPr>
          <w:sz w:val="24"/>
          <w:szCs w:val="24"/>
        </w:rPr>
      </w:pPr>
      <w:r>
        <w:rPr>
          <w:rFonts w:eastAsia="Arial Unicode MS" w:hint="eastAsia"/>
          <w:sz w:val="24"/>
          <w:szCs w:val="24"/>
          <w:rtl w:val="0"/>
          <w:lang w:val="zh-TW" w:eastAsia="zh-TW"/>
        </w:rPr>
        <w:t>找到上层板的四个安装孔位，拧上螺丝。</w:t>
      </w:r>
    </w:p>
    <w:p>
      <w:pPr>
        <w:pStyle w:val="Body"/>
        <w:rPr>
          <w:sz w:val="24"/>
          <w:szCs w:val="24"/>
        </w:rPr>
      </w:pPr>
      <w:del w:id="360" w:date="2015-04-16T17:18:14Z" w:author="Cyrus Lalkaka">
        <w:r>
          <w:rPr>
            <w:rFonts w:ascii="Calibri" w:cs="Calibri" w:hAnsi="Calibri" w:eastAsia="Calibri"/>
            <w:sz w:val="24"/>
            <w:szCs w:val="24"/>
            <w:rtl w:val="0"/>
            <w:lang w:val="en-US"/>
          </w:rPr>
          <w:delText>Please find four holes in the top plate and apply screws to them.</w:delText>
        </w:r>
      </w:del>
      <w:ins w:id="361" w:date="2015-04-16T17:23:28Z" w:author="Cyrus Lalkaka">
        <w:r>
          <w:rPr>
            <w:rFonts w:ascii="Calibri" w:cs="Calibri" w:hAnsi="Calibri" w:eastAsia="Calibri"/>
            <w:sz w:val="24"/>
            <w:szCs w:val="24"/>
            <w:rtl w:val="0"/>
            <w:lang w:val="en-US"/>
          </w:rPr>
          <w:t>Find the four holes on the base</w:t>
        </w:r>
      </w:ins>
      <w:ins w:id="362" w:date="2015-04-16T17:23:28Z" w:author="Cyrus Lalkaka">
        <w:r>
          <w:rPr>
            <w:rFonts w:ascii="Calibri" w:cs="Calibri" w:hAnsi="Calibri" w:eastAsia="Calibri"/>
            <w:sz w:val="24"/>
            <w:szCs w:val="24"/>
            <w:rtl w:val="0"/>
            <w:lang w:val="en-US"/>
          </w:rPr>
          <w:t>’</w:t>
        </w:r>
      </w:ins>
      <w:ins w:id="363" w:date="2015-04-16T17:23:28Z" w:author="Cyrus Lalkaka">
        <w:r>
          <w:rPr>
            <w:rFonts w:ascii="Calibri" w:cs="Calibri" w:hAnsi="Calibri" w:eastAsia="Calibri"/>
            <w:sz w:val="24"/>
            <w:szCs w:val="24"/>
            <w:rtl w:val="0"/>
            <w:lang w:val="en-US"/>
          </w:rPr>
          <w:t xml:space="preserve">s top plate. Screw in the four M3x60mm Copper Standoffs, then attach the additional top plate as shown in the diagram below </w:t>
        </w:r>
      </w:ins>
      <w:ins w:id="364" w:date="2015-04-16T17:23:28Z" w:author="Cyrus Lalkaka">
        <w:r>
          <w:rPr>
            <w:rFonts w:ascii="Calibri" w:cs="Calibri" w:hAnsi="Calibri" w:eastAsia="Calibri"/>
            <w:sz w:val="24"/>
            <w:szCs w:val="24"/>
            <w:rtl w:val="0"/>
            <w:lang w:val="en-US"/>
          </w:rPr>
          <w:t xml:space="preserve">— </w:t>
        </w:r>
      </w:ins>
      <w:ins w:id="365" w:date="2015-04-16T17:23:28Z" w:author="Cyrus Lalkaka">
        <w:r>
          <w:rPr>
            <w:rFonts w:ascii="Calibri" w:cs="Calibri" w:hAnsi="Calibri" w:eastAsia="Calibri"/>
            <w:sz w:val="24"/>
            <w:szCs w:val="24"/>
            <w:rtl w:val="0"/>
            <w:lang w:val="en-US"/>
          </w:rPr>
          <w:t>use M3x6mm screws to affix the plate to the copper standoffs.</w:t>
        </w:r>
      </w:ins>
    </w:p>
    <w:p>
      <w:pPr>
        <w:pStyle w:val="Body"/>
        <w:jc w:val="center"/>
        <w:rPr>
          <w:sz w:val="24"/>
          <w:szCs w:val="24"/>
        </w:rPr>
      </w:pPr>
      <w:r>
        <w:rPr>
          <w:sz w:val="24"/>
          <w:szCs w:val="24"/>
          <w:rtl w:val="0"/>
        </w:rPr>
        <w:drawing>
          <wp:inline distT="0" distB="0" distL="0" distR="0">
            <wp:extent cx="4064000" cy="2497157"/>
            <wp:effectExtent l="0" t="0" r="0" b="0"/>
            <wp:docPr id="1073741855" name="officeArt object" descr="D:\01 -Work\08 - 移动机器人导购系统\02 连线图\00 安装图\STEP8.png"/>
            <wp:cNvGraphicFramePr/>
            <a:graphic xmlns:a="http://schemas.openxmlformats.org/drawingml/2006/main">
              <a:graphicData uri="http://schemas.openxmlformats.org/drawingml/2006/picture">
                <pic:pic xmlns:pic="http://schemas.openxmlformats.org/drawingml/2006/picture">
                  <pic:nvPicPr>
                    <pic:cNvPr id="1073741855" name="image31.png" descr="D:\01 -Work\08 - 移动机器人导购系统\02 连线图\00 安装图\STEP8.png"/>
                    <pic:cNvPicPr/>
                  </pic:nvPicPr>
                  <pic:blipFill>
                    <a:blip r:embed="rId38">
                      <a:extLst/>
                    </a:blip>
                    <a:stretch>
                      <a:fillRect/>
                    </a:stretch>
                  </pic:blipFill>
                  <pic:spPr>
                    <a:xfrm>
                      <a:off x="0" y="0"/>
                      <a:ext cx="4064000" cy="2497157"/>
                    </a:xfrm>
                    <a:prstGeom prst="rect">
                      <a:avLst/>
                    </a:prstGeom>
                    <a:ln w="12700" cap="flat">
                      <a:noFill/>
                      <a:miter lim="400000"/>
                    </a:ln>
                    <a:effectLst/>
                  </pic:spPr>
                </pic:pic>
              </a:graphicData>
            </a:graphic>
          </wp:inline>
        </w:drawing>
      </w:r>
    </w:p>
    <w:p>
      <w:pPr>
        <w:pStyle w:val="Body"/>
        <w:rPr>
          <w:sz w:val="24"/>
          <w:szCs w:val="24"/>
        </w:rPr>
      </w:pPr>
      <w:r>
        <w:rPr>
          <w:rFonts w:ascii="Calibri" w:cs="Calibri" w:hAnsi="Calibri" w:eastAsia="Calibri"/>
          <w:sz w:val="24"/>
          <w:szCs w:val="24"/>
          <w:rtl w:val="0"/>
        </w:rPr>
        <w:t xml:space="preserve"> </w:t>
      </w:r>
      <w:r>
        <w:rPr>
          <w:rFonts w:eastAsia="Arial Unicode MS" w:hint="eastAsia"/>
          <w:sz w:val="24"/>
          <w:szCs w:val="24"/>
          <w:rtl w:val="0"/>
          <w:lang w:val="zh-TW" w:eastAsia="zh-TW"/>
        </w:rPr>
        <w:t>装上轮子，大功告成！</w:t>
      </w:r>
    </w:p>
    <w:p>
      <w:pPr>
        <w:pStyle w:val="Body"/>
        <w:rPr>
          <w:sz w:val="24"/>
          <w:szCs w:val="24"/>
        </w:rPr>
      </w:pPr>
      <w:ins w:id="366" w:date="2015-04-16T17:25:16Z" w:author="Cyrus Lalkaka">
        <w:r>
          <w:rPr>
            <w:rFonts w:ascii="Calibri" w:cs="Calibri" w:hAnsi="Calibri" w:eastAsia="Calibri"/>
            <w:sz w:val="24"/>
            <w:szCs w:val="24"/>
            <w:rtl w:val="0"/>
            <w:lang w:val="en-US"/>
          </w:rPr>
          <w:t>Toss some wheels on your Pirate and you</w:t>
        </w:r>
      </w:ins>
      <w:ins w:id="367" w:date="2015-04-16T17:25:16Z" w:author="Cyrus Lalkaka">
        <w:r>
          <w:rPr>
            <w:rFonts w:ascii="Calibri" w:cs="Calibri" w:hAnsi="Calibri" w:eastAsia="Calibri"/>
            <w:sz w:val="24"/>
            <w:szCs w:val="24"/>
            <w:rtl w:val="0"/>
            <w:lang w:val="en-US"/>
          </w:rPr>
          <w:t>’</w:t>
        </w:r>
      </w:ins>
      <w:ins w:id="368" w:date="2015-04-16T17:25:16Z" w:author="Cyrus Lalkaka">
        <w:r>
          <w:rPr>
            <w:rFonts w:ascii="Calibri" w:cs="Calibri" w:hAnsi="Calibri" w:eastAsia="Calibri"/>
            <w:sz w:val="24"/>
            <w:szCs w:val="24"/>
            <w:rtl w:val="0"/>
            <w:lang w:val="en-US"/>
          </w:rPr>
          <w:t>re ready to let it whip!</w:t>
        </w:r>
      </w:ins>
      <w:del w:id="369" w:date="2015-04-16T17:23:46Z" w:author="Cyrus Lalkaka">
        <w:r>
          <w:rPr>
            <w:rFonts w:ascii="Calibri" w:cs="Calibri" w:hAnsi="Calibri" w:eastAsia="Calibri"/>
            <w:sz w:val="24"/>
            <w:szCs w:val="24"/>
            <w:rtl w:val="0"/>
            <w:lang w:val="en-US"/>
          </w:rPr>
          <w:delText>Now add WHEELS to the car base! FINISHED!!!</w:delText>
        </w:r>
      </w:del>
    </w:p>
    <w:p>
      <w:pPr>
        <w:pStyle w:val="Body"/>
        <w:jc w:val="center"/>
        <w:rPr>
          <w:sz w:val="24"/>
          <w:szCs w:val="24"/>
        </w:rPr>
      </w:pPr>
      <w:r>
        <w:rPr>
          <w:sz w:val="24"/>
          <w:szCs w:val="24"/>
          <w:rtl w:val="0"/>
        </w:rPr>
        <w:drawing>
          <wp:inline distT="0" distB="0" distL="0" distR="0">
            <wp:extent cx="3771900" cy="1561930"/>
            <wp:effectExtent l="0" t="0" r="0" b="0"/>
            <wp:docPr id="1073741856" name="officeArt object" descr="D:\01 -Work\08 - 移动机器人导购系统\02 连线图\00 安装图\STEP9.png"/>
            <wp:cNvGraphicFramePr/>
            <a:graphic xmlns:a="http://schemas.openxmlformats.org/drawingml/2006/main">
              <a:graphicData uri="http://schemas.openxmlformats.org/drawingml/2006/picture">
                <pic:pic xmlns:pic="http://schemas.openxmlformats.org/drawingml/2006/picture">
                  <pic:nvPicPr>
                    <pic:cNvPr id="1073741856" name="image32.png" descr="D:\01 -Work\08 - 移动机器人导购系统\02 连线图\00 安装图\STEP9.png"/>
                    <pic:cNvPicPr/>
                  </pic:nvPicPr>
                  <pic:blipFill>
                    <a:blip r:embed="rId39">
                      <a:extLst/>
                    </a:blip>
                    <a:stretch>
                      <a:fillRect/>
                    </a:stretch>
                  </pic:blipFill>
                  <pic:spPr>
                    <a:xfrm>
                      <a:off x="0" y="0"/>
                      <a:ext cx="3771900" cy="1561930"/>
                    </a:xfrm>
                    <a:prstGeom prst="rect">
                      <a:avLst/>
                    </a:prstGeom>
                    <a:ln w="12700" cap="flat">
                      <a:noFill/>
                      <a:miter lim="400000"/>
                    </a:ln>
                    <a:effectLst/>
                  </pic:spPr>
                </pic:pic>
              </a:graphicData>
            </a:graphic>
          </wp:inline>
        </w:drawing>
      </w:r>
    </w:p>
    <w:p>
      <w:pPr>
        <w:pStyle w:val="Body"/>
        <w:jc w:val="center"/>
        <w:rPr>
          <w:sz w:val="24"/>
          <w:szCs w:val="24"/>
        </w:rPr>
      </w:pPr>
    </w:p>
    <w:p>
      <w:pPr>
        <w:pStyle w:val="Body"/>
        <w:jc w:val="center"/>
        <w:rPr>
          <w:sz w:val="24"/>
          <w:szCs w:val="24"/>
        </w:rPr>
      </w:pPr>
      <w:r>
        <w:rPr>
          <w:sz w:val="24"/>
          <w:szCs w:val="24"/>
          <w:rtl w:val="0"/>
        </w:rPr>
        <w:drawing>
          <wp:inline distT="0" distB="0" distL="0" distR="0">
            <wp:extent cx="4031311" cy="2915492"/>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pic:nvPicPr>
                  <pic:blipFill>
                    <a:blip r:embed="rId40">
                      <a:extLst/>
                    </a:blip>
                    <a:stretch>
                      <a:fillRect/>
                    </a:stretch>
                  </pic:blipFill>
                  <pic:spPr>
                    <a:xfrm>
                      <a:off x="0" y="0"/>
                      <a:ext cx="4031311" cy="2915492"/>
                    </a:xfrm>
                    <a:prstGeom prst="rect">
                      <a:avLst/>
                    </a:prstGeom>
                    <a:ln w="12700" cap="flat">
                      <a:noFill/>
                      <a:miter lim="400000"/>
                    </a:ln>
                    <a:effectLst/>
                  </pic:spPr>
                </pic:pic>
              </a:graphicData>
            </a:graphic>
          </wp:inline>
        </w:drawing>
      </w:r>
    </w:p>
    <w:p>
      <w:pPr>
        <w:pStyle w:val="Body"/>
        <w:sectPr>
          <w:pgSz w:w="11900" w:h="16840" w:orient="portrait"/>
          <w:pgMar w:top="1440" w:right="1800" w:bottom="1440" w:left="1800" w:header="720" w:footer="720"/>
          <w:bidi w:val="0"/>
        </w:sectPr>
      </w:pPr>
    </w:p>
    <w:p>
      <w:pPr>
        <w:pStyle w:val="Body"/>
        <w:rPr>
          <w:rFonts w:ascii="Calibri" w:cs="Calibri" w:hAnsi="Calibri" w:eastAsia="Calibri"/>
          <w:b w:val="1"/>
          <w:bCs w:val="1"/>
          <w:sz w:val="24"/>
          <w:szCs w:val="24"/>
        </w:rPr>
      </w:pPr>
      <w:r>
        <w:rPr>
          <w:rFonts w:eastAsia="Arial Unicode MS" w:hint="eastAsia"/>
          <w:sz w:val="24"/>
          <w:szCs w:val="24"/>
          <w:rtl w:val="0"/>
          <w:lang w:val="zh-TW" w:eastAsia="zh-TW"/>
        </w:rPr>
        <w:t>输入代码</w:t>
      </w:r>
    </w:p>
    <w:p>
      <w:pPr>
        <w:pStyle w:val="Body"/>
        <w:rPr>
          <w:rFonts w:ascii="Calibri" w:cs="Calibri" w:hAnsi="Calibri" w:eastAsia="Calibri"/>
          <w:b w:val="1"/>
          <w:bCs w:val="1"/>
          <w:sz w:val="24"/>
          <w:szCs w:val="24"/>
        </w:rPr>
      </w:pPr>
      <w:r>
        <w:rPr>
          <w:rFonts w:ascii="Calibri" w:cs="Calibri" w:hAnsi="Calibri" w:eastAsia="Calibri"/>
          <w:b w:val="1"/>
          <w:bCs w:val="1"/>
          <w:sz w:val="24"/>
          <w:szCs w:val="24"/>
          <w:rtl w:val="0"/>
        </w:rPr>
        <w:t>CODING</w:t>
      </w:r>
    </w:p>
    <w:p>
      <w:pPr>
        <w:pStyle w:val="Body"/>
        <w:ind w:firstLine="480"/>
        <w:rPr>
          <w:sz w:val="24"/>
          <w:szCs w:val="24"/>
        </w:rPr>
      </w:pPr>
      <w:bookmarkStart w:name="OLE_LINK3" w:id="370"/>
      <w:r>
        <w:rPr>
          <w:rFonts w:eastAsia="Arial Unicode MS" w:hint="eastAsia"/>
          <w:sz w:val="24"/>
          <w:szCs w:val="24"/>
          <w:rtl w:val="0"/>
          <w:lang w:val="zh-TW" w:eastAsia="zh-TW"/>
        </w:rPr>
        <w:t>组装完成后，机器人已经有了它的身体了。但还没有思想，所以，我们需要通过给她下载代码来赋予它</w:t>
      </w:r>
      <w:r>
        <w:rPr>
          <w:rFonts w:hAnsi="Trebuchet MS" w:hint="default"/>
          <w:sz w:val="24"/>
          <w:szCs w:val="24"/>
          <w:rtl w:val="0"/>
        </w:rPr>
        <w:t>“</w:t>
      </w:r>
      <w:r>
        <w:rPr>
          <w:rFonts w:eastAsia="Arial Unicode MS" w:hint="eastAsia"/>
          <w:sz w:val="24"/>
          <w:szCs w:val="24"/>
          <w:rtl w:val="0"/>
          <w:lang w:val="zh-TW" w:eastAsia="zh-TW"/>
        </w:rPr>
        <w:t>生命</w:t>
      </w:r>
      <w:r>
        <w:rPr>
          <w:rFonts w:hAnsi="Trebuchet MS" w:hint="default"/>
          <w:sz w:val="24"/>
          <w:szCs w:val="24"/>
          <w:rtl w:val="0"/>
        </w:rPr>
        <w:t>”</w:t>
      </w:r>
      <w:r>
        <w:rPr>
          <w:rFonts w:eastAsia="Arial Unicode MS" w:hint="eastAsia"/>
          <w:sz w:val="24"/>
          <w:szCs w:val="24"/>
          <w:rtl w:val="0"/>
          <w:lang w:val="zh-TW" w:eastAsia="zh-TW"/>
        </w:rPr>
        <w:t>，让它具有思想。可直接从样例代码包中找到</w:t>
      </w:r>
      <w:r>
        <w:rPr>
          <w:rFonts w:ascii="Trebuchet MS"/>
          <w:sz w:val="24"/>
          <w:szCs w:val="24"/>
          <w:rtl w:val="0"/>
        </w:rPr>
        <w:t>MotorTest.ino</w:t>
      </w:r>
      <w:r>
        <w:rPr>
          <w:rFonts w:eastAsia="Arial Unicode MS" w:hint="eastAsia"/>
          <w:sz w:val="24"/>
          <w:szCs w:val="24"/>
          <w:rtl w:val="0"/>
          <w:lang w:val="zh-TW" w:eastAsia="zh-TW"/>
        </w:rPr>
        <w:t>代码。</w:t>
      </w:r>
      <w:r>
        <w:rPr>
          <w:rFonts w:ascii="Trebuchet MS"/>
          <w:sz w:val="24"/>
          <w:szCs w:val="24"/>
          <w:rtl w:val="0"/>
        </w:rPr>
        <w:t xml:space="preserve"> </w:t>
      </w:r>
    </w:p>
    <w:p>
      <w:pPr>
        <w:pStyle w:val="Body"/>
        <w:ind w:firstLine="480"/>
        <w:rPr>
          <w:sz w:val="24"/>
          <w:szCs w:val="24"/>
        </w:rPr>
      </w:pPr>
      <w:ins w:id="371" w:date="2015-04-16T17:26:05Z" w:author="Cyrus Lalkaka">
        <w:r>
          <w:rPr>
            <w:rFonts w:ascii="Trebuchet MS"/>
            <w:sz w:val="24"/>
            <w:szCs w:val="24"/>
            <w:rtl w:val="0"/>
            <w:lang w:val="en-US"/>
          </w:rPr>
          <w:t>After assembling, it</w:t>
        </w:r>
      </w:ins>
      <w:ins w:id="372" w:date="2015-04-16T17:26:05Z" w:author="Cyrus Lalkaka">
        <w:r>
          <w:rPr>
            <w:rFonts w:hAnsi="Trebuchet MS" w:hint="default"/>
            <w:sz w:val="24"/>
            <w:szCs w:val="24"/>
            <w:rtl w:val="0"/>
            <w:lang w:val="en-US"/>
          </w:rPr>
          <w:t>’</w:t>
        </w:r>
      </w:ins>
      <w:ins w:id="373" w:date="2015-04-16T17:26:05Z" w:author="Cyrus Lalkaka">
        <w:r>
          <w:rPr>
            <w:rFonts w:ascii="Trebuchet MS"/>
            <w:sz w:val="24"/>
            <w:szCs w:val="24"/>
            <w:rtl w:val="0"/>
            <w:lang w:val="en-US"/>
          </w:rPr>
          <w:t xml:space="preserve">s time to upload some code onto the microcontroller and get the Pirate moving. </w:t>
        </w:r>
      </w:ins>
      <w:r>
        <w:rPr>
          <w:rFonts w:ascii="Trebuchet MS"/>
          <w:sz w:val="24"/>
          <w:szCs w:val="24"/>
          <w:rtl w:val="0"/>
          <w:lang w:val="en-US"/>
        </w:rPr>
        <w:t xml:space="preserve">The robot has all the components for moving once assembled. </w:t>
      </w:r>
      <w:ins w:id="374" w:date="2015-04-16T17:26:37Z" w:author="Cyrus Lalkaka">
        <w:r>
          <w:rPr>
            <w:rFonts w:ascii="Trebuchet MS"/>
            <w:sz w:val="24"/>
            <w:szCs w:val="24"/>
            <w:rtl w:val="0"/>
            <w:lang w:val="en-US"/>
          </w:rPr>
          <w:t>Look through the sample codes for the Arduino file titled</w:t>
        </w:r>
      </w:ins>
      <w:del w:id="375" w:date="2015-04-16T17:26:15Z" w:author="Cyrus Lalkaka">
        <w:r>
          <w:rPr>
            <w:rFonts w:ascii="Trebuchet MS"/>
            <w:sz w:val="24"/>
            <w:szCs w:val="24"/>
            <w:rtl w:val="0"/>
            <w:lang w:val="en-US"/>
          </w:rPr>
          <w:delText>Now, we need to make it alive by coding. You may just find the</w:delText>
        </w:r>
      </w:del>
      <w:r>
        <w:rPr>
          <w:rFonts w:ascii="Trebuchet MS"/>
          <w:sz w:val="24"/>
          <w:szCs w:val="24"/>
          <w:rtl w:val="0"/>
        </w:rPr>
        <w:t xml:space="preserve"> </w:t>
      </w:r>
      <w:ins w:id="376" w:date="2015-04-16T17:26:40Z" w:author="Cyrus Lalkaka">
        <w:r>
          <w:rPr>
            <w:rFonts w:hAnsi="Trebuchet MS" w:hint="default"/>
            <w:sz w:val="24"/>
            <w:szCs w:val="24"/>
            <w:rtl w:val="0"/>
            <w:lang w:val="en-US"/>
          </w:rPr>
          <w:t>“</w:t>
        </w:r>
      </w:ins>
      <w:r>
        <w:rPr>
          <w:rFonts w:ascii="Trebuchet MS"/>
          <w:sz w:val="24"/>
          <w:szCs w:val="24"/>
          <w:rtl w:val="0"/>
        </w:rPr>
        <w:t>MotorTest.in</w:t>
      </w:r>
      <w:ins w:id="377" w:date="2015-04-16T17:26:46Z" w:author="Cyrus Lalkaka">
        <w:r>
          <w:rPr>
            <w:rFonts w:ascii="Trebuchet MS"/>
            <w:sz w:val="24"/>
            <w:szCs w:val="24"/>
            <w:rtl w:val="0"/>
            <w:lang w:val="en-US"/>
          </w:rPr>
          <w:t>o</w:t>
        </w:r>
      </w:ins>
      <w:ins w:id="378" w:date="2015-04-16T17:26:46Z" w:author="Cyrus Lalkaka">
        <w:r>
          <w:rPr>
            <w:rFonts w:hAnsi="Trebuchet MS" w:hint="default"/>
            <w:sz w:val="24"/>
            <w:szCs w:val="24"/>
            <w:rtl w:val="0"/>
            <w:lang w:val="en-US"/>
          </w:rPr>
          <w:t>”</w:t>
        </w:r>
      </w:ins>
      <w:ins w:id="379" w:date="2015-04-16T17:26:46Z" w:author="Cyrus Lalkaka">
        <w:r>
          <w:rPr>
            <w:rFonts w:ascii="Trebuchet MS"/>
            <w:sz w:val="24"/>
            <w:szCs w:val="24"/>
            <w:rtl w:val="0"/>
            <w:lang w:val="en-US"/>
          </w:rPr>
          <w:t>.</w:t>
        </w:r>
      </w:ins>
      <w:del w:id="380" w:date="2015-04-16T17:26:43Z" w:author="Cyrus Lalkaka">
        <w:r>
          <w:rPr>
            <w:rFonts w:ascii="Trebuchet MS"/>
            <w:sz w:val="24"/>
            <w:szCs w:val="24"/>
            <w:rtl w:val="0"/>
            <w:lang w:val="en-US"/>
          </w:rPr>
          <w:delText>o code from the sample codes.</w:delText>
        </w:r>
      </w:del>
      <w:bookmarkEnd w:id="370"/>
    </w:p>
    <w:p>
      <w:pPr>
        <w:pStyle w:val="Body"/>
        <w:ind w:firstLine="480"/>
        <w:rPr>
          <w:sz w:val="24"/>
          <w:szCs w:val="24"/>
        </w:rPr>
      </w:pPr>
      <w:r>
        <w:rPr>
          <w:rFonts w:eastAsia="Arial Unicode MS" w:hint="eastAsia"/>
          <w:sz w:val="24"/>
          <w:szCs w:val="24"/>
          <w:rtl w:val="0"/>
          <w:lang w:val="zh-TW" w:eastAsia="zh-TW"/>
        </w:rPr>
        <w:t>样例代码</w:t>
      </w:r>
      <w:r>
        <w:rPr>
          <w:rFonts w:ascii="Trebuchet MS"/>
          <w:sz w:val="24"/>
          <w:szCs w:val="24"/>
          <w:rtl w:val="0"/>
        </w:rPr>
        <w:t>MotorTest</w:t>
      </w:r>
      <w:r>
        <w:rPr>
          <w:rFonts w:eastAsia="Arial Unicode MS" w:hint="eastAsia"/>
          <w:sz w:val="24"/>
          <w:szCs w:val="24"/>
          <w:rtl w:val="0"/>
          <w:lang w:val="zh-TW" w:eastAsia="zh-TW"/>
        </w:rPr>
        <w:t>：</w:t>
      </w:r>
    </w:p>
    <w:p>
      <w:pPr>
        <w:pStyle w:val="Body"/>
        <w:ind w:firstLine="480"/>
        <w:rPr>
          <w:sz w:val="24"/>
          <w:szCs w:val="24"/>
        </w:rPr>
      </w:pPr>
      <w:r>
        <w:rPr>
          <w:rFonts w:ascii="Trebuchet MS"/>
          <w:sz w:val="24"/>
          <w:szCs w:val="24"/>
          <w:rtl w:val="0"/>
          <w:lang w:val="en-US"/>
        </w:rPr>
        <w:t>Sample code MotorTest</w:t>
      </w:r>
      <w:r>
        <w:rPr>
          <w:rFonts w:eastAsia="Arial Unicode MS" w:hint="eastAsia"/>
          <w:sz w:val="24"/>
          <w:szCs w:val="24"/>
          <w:rtl w:val="0"/>
          <w:lang w:val="zh-TW" w:eastAsia="zh-TW"/>
        </w:rPr>
        <w:t>：</w:t>
      </w:r>
    </w:p>
    <w:p>
      <w:pPr>
        <w:pStyle w:val="Body"/>
        <w:ind w:left="420" w:firstLine="0"/>
        <w:rPr>
          <w:color w:val="538135"/>
          <w:sz w:val="24"/>
          <w:szCs w:val="24"/>
          <w:u w:color="538135"/>
        </w:rPr>
      </w:pPr>
      <w:r>
        <w:rPr>
          <w:rFonts w:ascii="Trebuchet MS"/>
          <w:color w:val="538135"/>
          <w:sz w:val="24"/>
          <w:szCs w:val="24"/>
          <w:u w:color="538135"/>
          <w:rtl w:val="0"/>
          <w:lang w:val="en-US"/>
        </w:rPr>
        <w:t>#include &lt;DFMobile.h&gt;</w:t>
      </w:r>
    </w:p>
    <w:p>
      <w:pPr>
        <w:pStyle w:val="Body"/>
        <w:ind w:left="420" w:firstLine="0"/>
        <w:rPr>
          <w:color w:val="538135"/>
          <w:sz w:val="24"/>
          <w:szCs w:val="24"/>
          <w:u w:color="538135"/>
        </w:rPr>
      </w:pPr>
      <w:bookmarkStart w:name="OLE_LINK10" w:id="381"/>
      <w:r>
        <w:rPr>
          <w:rFonts w:ascii="Trebuchet MS"/>
          <w:color w:val="538135"/>
          <w:sz w:val="24"/>
          <w:szCs w:val="24"/>
          <w:u w:color="538135"/>
          <w:rtl w:val="0"/>
          <w:lang w:val="en-US"/>
        </w:rPr>
        <w:t>DFMobile Robot (4,5,7,6);     // initiate the Motor pin</w:t>
      </w:r>
      <w:bookmarkEnd w:id="381"/>
    </w:p>
    <w:p>
      <w:pPr>
        <w:pStyle w:val="Body"/>
        <w:ind w:left="420" w:firstLine="0"/>
        <w:rPr>
          <w:color w:val="538135"/>
          <w:sz w:val="24"/>
          <w:szCs w:val="24"/>
          <w:u w:color="538135"/>
        </w:rPr>
      </w:pPr>
    </w:p>
    <w:p>
      <w:pPr>
        <w:pStyle w:val="Body"/>
        <w:ind w:left="420" w:firstLine="0"/>
        <w:rPr>
          <w:color w:val="538135"/>
          <w:sz w:val="24"/>
          <w:szCs w:val="24"/>
          <w:u w:color="538135"/>
        </w:rPr>
      </w:pPr>
      <w:r>
        <w:rPr>
          <w:rFonts w:ascii="Trebuchet MS"/>
          <w:color w:val="538135"/>
          <w:sz w:val="24"/>
          <w:szCs w:val="24"/>
          <w:u w:color="538135"/>
          <w:rtl w:val="0"/>
        </w:rPr>
        <w:t>void setup () {</w:t>
      </w:r>
    </w:p>
    <w:p>
      <w:pPr>
        <w:pStyle w:val="Body"/>
        <w:ind w:left="420" w:firstLine="0"/>
        <w:rPr>
          <w:color w:val="538135"/>
          <w:sz w:val="24"/>
          <w:szCs w:val="24"/>
          <w:u w:color="538135"/>
        </w:rPr>
      </w:pPr>
      <w:r>
        <w:rPr>
          <w:rFonts w:ascii="Trebuchet MS"/>
          <w:color w:val="538135"/>
          <w:sz w:val="24"/>
          <w:szCs w:val="24"/>
          <w:u w:color="538135"/>
          <w:rtl w:val="0"/>
          <w:lang w:val="en-US"/>
        </w:rPr>
        <w:t xml:space="preserve">  Robot.Direction (LOW,HIGH);  // initiate the positive direction  </w:t>
      </w:r>
    </w:p>
    <w:p>
      <w:pPr>
        <w:pStyle w:val="Body"/>
        <w:ind w:left="420" w:firstLine="0"/>
        <w:rPr>
          <w:color w:val="538135"/>
          <w:sz w:val="24"/>
          <w:szCs w:val="24"/>
          <w:u w:color="538135"/>
        </w:rPr>
      </w:pPr>
      <w:r>
        <w:rPr>
          <w:rFonts w:ascii="Trebuchet MS"/>
          <w:color w:val="538135"/>
          <w:sz w:val="24"/>
          <w:szCs w:val="24"/>
          <w:u w:color="538135"/>
          <w:rtl w:val="0"/>
        </w:rPr>
        <w:t>}</w:t>
      </w:r>
    </w:p>
    <w:p>
      <w:pPr>
        <w:pStyle w:val="Body"/>
        <w:rPr>
          <w:color w:val="538135"/>
          <w:sz w:val="24"/>
          <w:szCs w:val="24"/>
          <w:u w:color="538135"/>
        </w:rPr>
      </w:pPr>
    </w:p>
    <w:p>
      <w:pPr>
        <w:pStyle w:val="Body"/>
        <w:ind w:left="420" w:firstLine="0"/>
        <w:rPr>
          <w:color w:val="538135"/>
          <w:sz w:val="24"/>
          <w:szCs w:val="24"/>
          <w:u w:color="538135"/>
        </w:rPr>
      </w:pPr>
      <w:r>
        <w:rPr>
          <w:rFonts w:ascii="Trebuchet MS"/>
          <w:color w:val="538135"/>
          <w:sz w:val="24"/>
          <w:szCs w:val="24"/>
          <w:u w:color="538135"/>
          <w:rtl w:val="0"/>
        </w:rPr>
        <w:t>void loop () {</w:t>
      </w:r>
    </w:p>
    <w:p>
      <w:pPr>
        <w:pStyle w:val="Body"/>
        <w:ind w:left="420" w:firstLine="0"/>
        <w:rPr>
          <w:color w:val="538135"/>
          <w:sz w:val="24"/>
          <w:szCs w:val="24"/>
          <w:u w:color="538135"/>
        </w:rPr>
      </w:pPr>
      <w:r>
        <w:rPr>
          <w:rFonts w:ascii="Trebuchet MS"/>
          <w:color w:val="538135"/>
          <w:sz w:val="24"/>
          <w:szCs w:val="24"/>
          <w:u w:color="538135"/>
          <w:rtl w:val="0"/>
          <w:lang w:val="nl-NL"/>
        </w:rPr>
        <w:t xml:space="preserve">  Robot.Speed (255,255);      //Forward</w:t>
      </w:r>
    </w:p>
    <w:p>
      <w:pPr>
        <w:pStyle w:val="Body"/>
        <w:ind w:left="420" w:firstLine="0"/>
        <w:rPr>
          <w:color w:val="538135"/>
          <w:sz w:val="24"/>
          <w:szCs w:val="24"/>
          <w:u w:color="538135"/>
        </w:rPr>
      </w:pPr>
      <w:r>
        <w:rPr>
          <w:rFonts w:ascii="Trebuchet MS"/>
          <w:color w:val="538135"/>
          <w:sz w:val="24"/>
          <w:szCs w:val="24"/>
          <w:u w:color="538135"/>
          <w:rtl w:val="0"/>
          <w:lang w:val="sv-SE"/>
        </w:rPr>
        <w:t xml:space="preserve">  delay (1000);</w:t>
      </w:r>
    </w:p>
    <w:p>
      <w:pPr>
        <w:pStyle w:val="Body"/>
        <w:ind w:left="420" w:firstLine="0"/>
        <w:rPr>
          <w:color w:val="538135"/>
          <w:sz w:val="24"/>
          <w:szCs w:val="24"/>
          <w:u w:color="538135"/>
        </w:rPr>
      </w:pPr>
    </w:p>
    <w:p>
      <w:pPr>
        <w:pStyle w:val="Body"/>
        <w:ind w:left="420" w:firstLine="0"/>
        <w:rPr>
          <w:color w:val="538135"/>
          <w:sz w:val="24"/>
          <w:szCs w:val="24"/>
          <w:u w:color="538135"/>
        </w:rPr>
      </w:pPr>
      <w:r>
        <w:rPr>
          <w:rFonts w:ascii="Trebuchet MS"/>
          <w:color w:val="538135"/>
          <w:sz w:val="24"/>
          <w:szCs w:val="24"/>
          <w:u w:color="538135"/>
          <w:rtl w:val="0"/>
          <w:lang w:val="en-US"/>
        </w:rPr>
        <w:t xml:space="preserve">  Robot.Speed (-255,-255);    //Back</w:t>
      </w:r>
    </w:p>
    <w:p>
      <w:pPr>
        <w:pStyle w:val="Body"/>
        <w:ind w:left="420" w:firstLine="0"/>
        <w:rPr>
          <w:color w:val="538135"/>
          <w:sz w:val="24"/>
          <w:szCs w:val="24"/>
          <w:u w:color="538135"/>
        </w:rPr>
      </w:pPr>
      <w:r>
        <w:rPr>
          <w:rFonts w:ascii="Trebuchet MS"/>
          <w:color w:val="538135"/>
          <w:sz w:val="24"/>
          <w:szCs w:val="24"/>
          <w:u w:color="538135"/>
          <w:rtl w:val="0"/>
          <w:lang w:val="sv-SE"/>
        </w:rPr>
        <w:t xml:space="preserve">  delay (2000);</w:t>
      </w:r>
    </w:p>
    <w:p>
      <w:pPr>
        <w:pStyle w:val="Body"/>
        <w:ind w:left="420" w:firstLine="0"/>
        <w:rPr>
          <w:sz w:val="24"/>
          <w:szCs w:val="24"/>
        </w:rPr>
      </w:pPr>
      <w:r>
        <w:rPr>
          <w:rFonts w:ascii="Trebuchet MS"/>
          <w:color w:val="538135"/>
          <w:sz w:val="24"/>
          <w:szCs w:val="24"/>
          <w:u w:color="538135"/>
          <w:rtl w:val="0"/>
        </w:rPr>
        <w:t>}</w:t>
      </w:r>
    </w:p>
    <w:p>
      <w:pPr>
        <w:pStyle w:val="Body"/>
        <w:ind w:firstLine="480"/>
        <w:rPr>
          <w:sz w:val="24"/>
          <w:szCs w:val="24"/>
        </w:rPr>
      </w:pPr>
    </w:p>
    <w:p>
      <w:pPr>
        <w:pStyle w:val="Body"/>
        <w:ind w:firstLine="480"/>
        <w:rPr>
          <w:sz w:val="24"/>
          <w:szCs w:val="24"/>
        </w:rPr>
      </w:pPr>
      <w:r>
        <w:rPr>
          <w:rFonts w:eastAsia="Arial Unicode MS" w:hint="eastAsia"/>
          <w:sz w:val="24"/>
          <w:szCs w:val="24"/>
          <w:rtl w:val="0"/>
          <w:lang w:val="zh-TW" w:eastAsia="zh-TW"/>
        </w:rPr>
        <w:t>下载完成后，电机是否有动静呢？如果没有动静的话，检查电池是否安装正确。如果电机转动了，那恭喜你，完成第一步的下载成功！</w:t>
      </w:r>
      <w:r>
        <w:rPr>
          <w:rFonts w:ascii="Trebuchet MS"/>
          <w:sz w:val="24"/>
          <w:szCs w:val="24"/>
          <w:rtl w:val="0"/>
        </w:rPr>
        <w:t xml:space="preserve"> </w:t>
      </w:r>
    </w:p>
    <w:p>
      <w:pPr>
        <w:pStyle w:val="Body"/>
        <w:ind w:firstLine="480"/>
        <w:rPr>
          <w:ins w:id="382" w:date="2015-04-16T17:29:33Z" w:author="Cyrus Lalkaka"/>
          <w:sz w:val="24"/>
          <w:szCs w:val="24"/>
          <w:rtl w:val="0"/>
        </w:rPr>
      </w:pPr>
      <w:del w:id="383" w:date="2015-04-16T17:27:05Z" w:author="Cyrus Lalkaka">
        <w:r>
          <w:rPr>
            <w:rFonts w:ascii="Trebuchet MS"/>
            <w:sz w:val="24"/>
            <w:szCs w:val="24"/>
            <w:rtl w:val="0"/>
            <w:lang w:val="en-US"/>
          </w:rPr>
          <w:delText xml:space="preserve">Code DOWNLOADED. Is the motor rolling? If not, check the battery first. If it is rolling. CONGRULATIONS! </w:delText>
        </w:r>
      </w:del>
      <w:ins w:id="384" w:date="2015-04-16T17:29:33Z" w:author="Cyrus Lalkaka">
        <w:r>
          <w:rPr>
            <w:rFonts w:ascii="Trebuchet MS"/>
            <w:sz w:val="24"/>
            <w:szCs w:val="24"/>
            <w:rtl w:val="0"/>
            <w:lang w:val="en-US"/>
          </w:rPr>
          <w:t>Download the code, then upload it to your microcontroller. The motors and wheels should come alive in a hurry. If not, check to see if your batteries and power switch are properly installed. Once the motors are working, congrats! You</w:t>
        </w:r>
      </w:ins>
      <w:ins w:id="385" w:date="2015-04-16T17:29:33Z" w:author="Cyrus Lalkaka">
        <w:r>
          <w:rPr>
            <w:rFonts w:hAnsi="Trebuchet MS" w:hint="default"/>
            <w:sz w:val="24"/>
            <w:szCs w:val="24"/>
            <w:rtl w:val="0"/>
            <w:lang w:val="en-US"/>
          </w:rPr>
          <w:t>’</w:t>
        </w:r>
      </w:ins>
      <w:ins w:id="386" w:date="2015-04-16T17:29:33Z" w:author="Cyrus Lalkaka">
        <w:r>
          <w:rPr>
            <w:rFonts w:ascii="Trebuchet MS"/>
            <w:sz w:val="24"/>
            <w:szCs w:val="24"/>
            <w:rtl w:val="0"/>
            <w:lang w:val="en-US"/>
          </w:rPr>
          <w:t xml:space="preserve">ve completed a big step </w:t>
        </w:r>
      </w:ins>
      <w:ins w:id="387" w:date="2015-04-16T17:29:33Z" w:author="Cyrus Lalkaka">
        <w:r>
          <w:rPr>
            <w:rFonts w:hAnsi="Trebuchet MS" w:hint="default"/>
            <w:sz w:val="24"/>
            <w:szCs w:val="24"/>
            <w:rtl w:val="0"/>
            <w:lang w:val="en-US"/>
          </w:rPr>
          <w:t xml:space="preserve">— </w:t>
        </w:r>
      </w:ins>
      <w:ins w:id="388" w:date="2015-04-16T17:29:33Z" w:author="Cyrus Lalkaka">
        <w:r>
          <w:rPr>
            <w:rFonts w:ascii="Trebuchet MS"/>
            <w:sz w:val="24"/>
            <w:szCs w:val="24"/>
            <w:rtl w:val="0"/>
            <w:lang w:val="en-US"/>
          </w:rPr>
          <w:t>it</w:t>
        </w:r>
      </w:ins>
      <w:ins w:id="389" w:date="2015-04-16T17:29:33Z" w:author="Cyrus Lalkaka">
        <w:r>
          <w:rPr>
            <w:rFonts w:hAnsi="Trebuchet MS" w:hint="default"/>
            <w:sz w:val="24"/>
            <w:szCs w:val="24"/>
            <w:rtl w:val="0"/>
            <w:lang w:val="en-US"/>
          </w:rPr>
          <w:t>’</w:t>
        </w:r>
      </w:ins>
      <w:ins w:id="390" w:date="2015-04-16T17:29:33Z" w:author="Cyrus Lalkaka">
        <w:r>
          <w:rPr>
            <w:rFonts w:ascii="Trebuchet MS"/>
            <w:sz w:val="24"/>
            <w:szCs w:val="24"/>
            <w:rtl w:val="0"/>
            <w:lang w:val="en-US"/>
          </w:rPr>
          <w:t>s almost time to put our rubber to the road.</w:t>
        </w:r>
      </w:ins>
    </w:p>
    <w:p>
      <w:pPr>
        <w:pStyle w:val="Body"/>
        <w:ind w:firstLine="480"/>
        <w:rPr>
          <w:sz w:val="24"/>
          <w:szCs w:val="24"/>
        </w:rPr>
      </w:pPr>
    </w:p>
    <w:p>
      <w:pPr>
        <w:pStyle w:val="Body"/>
        <w:ind w:firstLine="480"/>
        <w:rPr>
          <w:sz w:val="24"/>
          <w:szCs w:val="24"/>
        </w:rPr>
      </w:pPr>
      <w:r>
        <w:rPr>
          <w:rFonts w:eastAsia="Arial Unicode MS" w:hint="eastAsia"/>
          <w:sz w:val="24"/>
          <w:szCs w:val="24"/>
          <w:rtl w:val="0"/>
          <w:lang w:val="zh-TW" w:eastAsia="zh-TW"/>
        </w:rPr>
        <w:t>再仔细观察下，小车是不是按照我们特定的前进</w:t>
      </w:r>
      <w:r>
        <w:rPr>
          <w:rFonts w:ascii="Trebuchet MS"/>
          <w:sz w:val="24"/>
          <w:szCs w:val="24"/>
          <w:rtl w:val="0"/>
        </w:rPr>
        <w:t>1s</w:t>
      </w:r>
      <w:r>
        <w:rPr>
          <w:rFonts w:eastAsia="Arial Unicode MS" w:hint="eastAsia"/>
          <w:sz w:val="24"/>
          <w:szCs w:val="24"/>
          <w:rtl w:val="0"/>
          <w:lang w:val="zh-TW" w:eastAsia="zh-TW"/>
        </w:rPr>
        <w:t>，后退</w:t>
      </w:r>
      <w:r>
        <w:rPr>
          <w:rFonts w:ascii="Trebuchet MS"/>
          <w:sz w:val="24"/>
          <w:szCs w:val="24"/>
          <w:rtl w:val="0"/>
        </w:rPr>
        <w:t>1s</w:t>
      </w:r>
      <w:r>
        <w:rPr>
          <w:rFonts w:eastAsia="Arial Unicode MS" w:hint="eastAsia"/>
          <w:sz w:val="24"/>
          <w:szCs w:val="24"/>
          <w:rtl w:val="0"/>
          <w:lang w:val="zh-TW" w:eastAsia="zh-TW"/>
        </w:rPr>
        <w:t>呢？如果连这个都一样，那你太幸运了，你的电机连接方式和小编一模一样，你不需要做任何的调整了，只需轻松的将下面部分内容大致浏览下就行。不过，相信大部分人，还是需要做电机调试的。调试之前，我们首先需要先简单了解下机器人的移动方式。</w:t>
      </w:r>
    </w:p>
    <w:p>
      <w:pPr>
        <w:pStyle w:val="Body"/>
        <w:rPr>
          <w:ins w:id="391" w:date="2015-04-16T17:35:20Z" w:author="Cyrus Lalkaka"/>
          <w:sz w:val="24"/>
          <w:szCs w:val="24"/>
          <w:rtl w:val="0"/>
        </w:rPr>
      </w:pPr>
      <w:r>
        <w:rPr>
          <w:rFonts w:ascii="Calibri" w:cs="Calibri" w:hAnsi="Calibri" w:eastAsia="Calibri"/>
          <w:sz w:val="24"/>
          <w:szCs w:val="24"/>
          <w:rtl w:val="0"/>
          <w:lang w:val="en-US"/>
        </w:rPr>
        <w:t>Then observe your robot car and check if it may move forward within 1 second and move back within 1 second. If that</w:t>
      </w:r>
      <w:r>
        <w:rPr>
          <w:rFonts w:ascii="Calibri" w:cs="Calibri" w:hAnsi="Calibri" w:eastAsia="Calibri"/>
          <w:sz w:val="24"/>
          <w:szCs w:val="24"/>
          <w:rtl w:val="0"/>
          <w:lang w:val="fr-FR"/>
        </w:rPr>
        <w:t>’</w:t>
      </w:r>
      <w:r>
        <w:rPr>
          <w:rFonts w:ascii="Calibri" w:cs="Calibri" w:hAnsi="Calibri" w:eastAsia="Calibri"/>
          <w:sz w:val="24"/>
          <w:szCs w:val="24"/>
          <w:rtl w:val="0"/>
          <w:lang w:val="en-US"/>
        </w:rPr>
        <w:t>s the case, GOOD LUCK. You don</w:t>
      </w:r>
      <w:r>
        <w:rPr>
          <w:rFonts w:ascii="Calibri" w:cs="Calibri" w:hAnsi="Calibri" w:eastAsia="Calibri"/>
          <w:sz w:val="24"/>
          <w:szCs w:val="24"/>
          <w:rtl w:val="0"/>
          <w:lang w:val="fr-FR"/>
        </w:rPr>
        <w:t>’</w:t>
      </w:r>
      <w:r>
        <w:rPr>
          <w:rFonts w:ascii="Calibri" w:cs="Calibri" w:hAnsi="Calibri" w:eastAsia="Calibri"/>
          <w:sz w:val="24"/>
          <w:szCs w:val="24"/>
          <w:rtl w:val="0"/>
          <w:lang w:val="en-US"/>
        </w:rPr>
        <w:t>t have to adjust the components. For those who need to make some adjustments to the car base or motors, please find the following information about how the robot moves.</w:t>
      </w:r>
    </w:p>
    <w:p>
      <w:pPr>
        <w:pStyle w:val="Body"/>
        <w:rPr>
          <w:ins w:id="392" w:date="2015-04-16T17:35:20Z" w:author="Cyrus Lalkaka"/>
          <w:sz w:val="24"/>
          <w:szCs w:val="24"/>
          <w:rtl w:val="0"/>
        </w:rPr>
      </w:pPr>
      <w:ins w:id="393" w:date="2015-04-16T17:35:20Z" w:author="Cyrus Lalkaka">
        <w:r>
          <w:rPr>
            <w:rFonts w:ascii="Calibri" w:cs="Calibri" w:hAnsi="Calibri" w:eastAsia="Calibri"/>
            <w:sz w:val="24"/>
            <w:szCs w:val="24"/>
            <w:rtl w:val="0"/>
            <w:lang w:val="en-US"/>
          </w:rPr>
          <w:t>Check to see if your Pirate follows the code shown above: it should move forward for 1 second, then reverse for 1 second. If that</w:t>
        </w:r>
      </w:ins>
      <w:ins w:id="394" w:date="2015-04-16T17:35:20Z" w:author="Cyrus Lalkaka">
        <w:r>
          <w:rPr>
            <w:rFonts w:ascii="Calibri" w:cs="Calibri" w:hAnsi="Calibri" w:eastAsia="Calibri"/>
            <w:sz w:val="24"/>
            <w:szCs w:val="24"/>
            <w:rtl w:val="0"/>
            <w:lang w:val="en-US"/>
          </w:rPr>
          <w:t>’</w:t>
        </w:r>
      </w:ins>
      <w:ins w:id="395" w:date="2015-04-16T17:35:20Z" w:author="Cyrus Lalkaka">
        <w:r>
          <w:rPr>
            <w:rFonts w:ascii="Calibri" w:cs="Calibri" w:hAnsi="Calibri" w:eastAsia="Calibri"/>
            <w:sz w:val="24"/>
            <w:szCs w:val="24"/>
            <w:rtl w:val="0"/>
            <w:lang w:val="en-US"/>
          </w:rPr>
          <w:t>s the case, just skim the content below and then you</w:t>
        </w:r>
      </w:ins>
      <w:ins w:id="396" w:date="2015-04-16T17:35:20Z" w:author="Cyrus Lalkaka">
        <w:r>
          <w:rPr>
            <w:rFonts w:ascii="Calibri" w:cs="Calibri" w:hAnsi="Calibri" w:eastAsia="Calibri"/>
            <w:sz w:val="24"/>
            <w:szCs w:val="24"/>
            <w:rtl w:val="0"/>
            <w:lang w:val="en-US"/>
          </w:rPr>
          <w:t>’</w:t>
        </w:r>
      </w:ins>
      <w:ins w:id="397" w:date="2015-04-16T17:35:20Z" w:author="Cyrus Lalkaka">
        <w:r>
          <w:rPr>
            <w:rFonts w:ascii="Calibri" w:cs="Calibri" w:hAnsi="Calibri" w:eastAsia="Calibri"/>
            <w:sz w:val="24"/>
            <w:szCs w:val="24"/>
            <w:rtl w:val="0"/>
            <w:lang w:val="en-US"/>
          </w:rPr>
          <w:t xml:space="preserve">re ready to go! </w:t>
        </w:r>
      </w:ins>
    </w:p>
    <w:p>
      <w:pPr>
        <w:pStyle w:val="Body"/>
        <w:rPr>
          <w:sz w:val="24"/>
          <w:szCs w:val="24"/>
        </w:rPr>
      </w:pPr>
      <w:ins w:id="398" w:date="2015-04-16T17:35:20Z" w:author="Cyrus Lalkaka">
        <w:r>
          <w:rPr>
            <w:rFonts w:ascii="Calibri" w:cs="Calibri" w:hAnsi="Calibri" w:eastAsia="Calibri"/>
            <w:sz w:val="24"/>
            <w:szCs w:val="24"/>
            <w:rtl w:val="0"/>
            <w:lang w:val="en-US"/>
          </w:rPr>
          <w:t>Most people, however, will need to make adjustments to their motors. Before we do that, let</w:t>
        </w:r>
      </w:ins>
      <w:ins w:id="399" w:date="2015-04-16T17:35:20Z" w:author="Cyrus Lalkaka">
        <w:r>
          <w:rPr>
            <w:rFonts w:ascii="Calibri" w:cs="Calibri" w:hAnsi="Calibri" w:eastAsia="Calibri"/>
            <w:sz w:val="24"/>
            <w:szCs w:val="24"/>
            <w:rtl w:val="0"/>
            <w:lang w:val="en-US"/>
          </w:rPr>
          <w:t>’</w:t>
        </w:r>
      </w:ins>
      <w:ins w:id="400" w:date="2015-04-16T17:35:20Z" w:author="Cyrus Lalkaka">
        <w:r>
          <w:rPr>
            <w:rFonts w:ascii="Calibri" w:cs="Calibri" w:hAnsi="Calibri" w:eastAsia="Calibri"/>
            <w:sz w:val="24"/>
            <w:szCs w:val="24"/>
            <w:rtl w:val="0"/>
            <w:lang w:val="en-US"/>
          </w:rPr>
          <w:t>s briefly review how our Pirate</w:t>
        </w:r>
      </w:ins>
      <w:ins w:id="401" w:date="2015-04-16T17:35:20Z" w:author="Cyrus Lalkaka">
        <w:r>
          <w:rPr>
            <w:rFonts w:ascii="Calibri" w:cs="Calibri" w:hAnsi="Calibri" w:eastAsia="Calibri"/>
            <w:sz w:val="24"/>
            <w:szCs w:val="24"/>
            <w:rtl w:val="0"/>
            <w:lang w:val="en-US"/>
          </w:rPr>
          <w:t>’</w:t>
        </w:r>
      </w:ins>
      <w:ins w:id="402" w:date="2015-04-16T17:35:20Z" w:author="Cyrus Lalkaka">
        <w:r>
          <w:rPr>
            <w:rFonts w:ascii="Calibri" w:cs="Calibri" w:hAnsi="Calibri" w:eastAsia="Calibri"/>
            <w:sz w:val="24"/>
            <w:szCs w:val="24"/>
            <w:rtl w:val="0"/>
            <w:lang w:val="en-US"/>
          </w:rPr>
          <w:t xml:space="preserve">s motor function and code works. </w:t>
        </w:r>
      </w:ins>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rFonts w:ascii="Calibri" w:cs="Calibri" w:hAnsi="Calibri" w:eastAsia="Calibri"/>
          <w:b w:val="1"/>
          <w:bCs w:val="1"/>
          <w:sz w:val="24"/>
          <w:szCs w:val="24"/>
        </w:rPr>
      </w:pPr>
      <w:r>
        <w:rPr>
          <w:rFonts w:eastAsia="Arial Unicode MS" w:hint="eastAsia"/>
          <w:sz w:val="24"/>
          <w:szCs w:val="24"/>
          <w:rtl w:val="0"/>
          <w:lang w:val="zh-TW" w:eastAsia="zh-TW"/>
        </w:rPr>
        <w:t>如何让机器人前进？</w:t>
      </w:r>
    </w:p>
    <w:p>
      <w:pPr>
        <w:pStyle w:val="Body"/>
        <w:rPr>
          <w:rFonts w:ascii="Calibri" w:cs="Calibri" w:hAnsi="Calibri" w:eastAsia="Calibri"/>
          <w:b w:val="1"/>
          <w:bCs w:val="1"/>
          <w:sz w:val="24"/>
          <w:szCs w:val="24"/>
        </w:rPr>
      </w:pPr>
      <w:del w:id="403" w:date="2015-04-16T17:35:31Z" w:author="Cyrus Lalkaka">
        <w:r>
          <w:rPr>
            <w:rFonts w:ascii="Calibri" w:cs="Calibri" w:hAnsi="Calibri" w:eastAsia="Calibri"/>
            <w:b w:val="1"/>
            <w:bCs w:val="1"/>
            <w:sz w:val="24"/>
            <w:szCs w:val="24"/>
            <w:rtl w:val="0"/>
            <w:lang w:val="en-US"/>
          </w:rPr>
          <w:delText>How to Make the Robot Move Forward?</w:delText>
        </w:r>
      </w:del>
      <w:ins w:id="404" w:date="2015-04-16T17:35:39Z" w:author="Cyrus Lalkaka">
        <w:r>
          <w:rPr>
            <w:rFonts w:ascii="Calibri" w:cs="Calibri" w:hAnsi="Calibri" w:eastAsia="Calibri"/>
            <w:b w:val="1"/>
            <w:bCs w:val="1"/>
            <w:sz w:val="24"/>
            <w:szCs w:val="24"/>
            <w:rtl w:val="0"/>
            <w:lang w:val="en-US"/>
          </w:rPr>
          <w:t>How do we make our robot move forward?</w:t>
        </w:r>
      </w:ins>
    </w:p>
    <w:p>
      <w:pPr>
        <w:pStyle w:val="Body"/>
        <w:rPr>
          <w:ins w:id="405" w:date="2015-04-16T17:36:15Z" w:author="Cyrus Lalkaka"/>
          <w:rFonts w:ascii="Arial Unicode MS" w:cs="Arial Unicode MS" w:hAnsi="Arial Unicode MS" w:eastAsia="Arial Unicode MS"/>
          <w:sz w:val="24"/>
          <w:szCs w:val="24"/>
          <w:rtl w:val="0"/>
          <w:lang w:val="zh-TW" w:eastAsia="zh-TW"/>
        </w:rPr>
      </w:pPr>
      <w:r>
        <w:rPr>
          <w:rFonts w:eastAsia="Arial Unicode MS" w:hint="eastAsia"/>
          <w:sz w:val="24"/>
          <w:szCs w:val="24"/>
          <w:rtl w:val="0"/>
          <w:lang w:val="zh-TW" w:eastAsia="zh-TW"/>
        </w:rPr>
        <w:t>多了不容易理解，我们就先拿前进来说吧，如何实现机器人的前进呢？通过下面这张图来说明小车机器人是如何前进的。</w:t>
      </w:r>
    </w:p>
    <w:p>
      <w:pPr>
        <w:pStyle w:val="Body"/>
        <w:rPr>
          <w:sz w:val="24"/>
          <w:szCs w:val="24"/>
        </w:rPr>
      </w:pPr>
      <w:ins w:id="406" w:date="2015-04-16T17:36:15Z" w:author="Cyrus Lalkaka">
        <w:r>
          <w:rPr>
            <w:rFonts w:ascii="Arial Unicode MS"/>
            <w:sz w:val="24"/>
            <w:szCs w:val="24"/>
            <w:rtl w:val="0"/>
            <w:lang w:val="zh-TW" w:eastAsia="zh-TW"/>
          </w:rPr>
          <w:t>In order to understand this question, let</w:t>
        </w:r>
      </w:ins>
      <w:ins w:id="407" w:date="2015-04-16T17:36:15Z" w:author="Cyrus Lalkaka">
        <w:r>
          <w:rPr>
            <w:rFonts w:hAnsi="Arial Unicode MS" w:hint="default"/>
            <w:sz w:val="24"/>
            <w:szCs w:val="24"/>
            <w:rtl w:val="0"/>
            <w:lang w:val="zh-TW" w:eastAsia="zh-TW"/>
          </w:rPr>
          <w:t>’</w:t>
        </w:r>
      </w:ins>
      <w:ins w:id="408" w:date="2015-04-16T17:36:15Z" w:author="Cyrus Lalkaka">
        <w:r>
          <w:rPr>
            <w:rFonts w:ascii="Arial Unicode MS"/>
            <w:sz w:val="24"/>
            <w:szCs w:val="24"/>
            <w:rtl w:val="0"/>
            <w:lang w:val="zh-TW" w:eastAsia="zh-TW"/>
          </w:rPr>
          <w:t>s first examine our robot</w:t>
        </w:r>
      </w:ins>
      <w:ins w:id="409" w:date="2015-04-16T17:36:15Z" w:author="Cyrus Lalkaka">
        <w:r>
          <w:rPr>
            <w:rFonts w:hAnsi="Arial Unicode MS" w:hint="default"/>
            <w:sz w:val="24"/>
            <w:szCs w:val="24"/>
            <w:rtl w:val="0"/>
            <w:lang w:val="zh-TW" w:eastAsia="zh-TW"/>
          </w:rPr>
          <w:t>’</w:t>
        </w:r>
      </w:ins>
      <w:ins w:id="410" w:date="2015-04-16T17:36:15Z" w:author="Cyrus Lalkaka">
        <w:r>
          <w:rPr>
            <w:rFonts w:ascii="Arial Unicode MS"/>
            <w:sz w:val="24"/>
            <w:szCs w:val="24"/>
            <w:rtl w:val="0"/>
            <w:lang w:val="zh-TW" w:eastAsia="zh-TW"/>
          </w:rPr>
          <w:t xml:space="preserve">s forward movement. </w:t>
        </w:r>
      </w:ins>
    </w:p>
    <w:p>
      <w:pPr>
        <w:pStyle w:val="Body"/>
        <w:rPr>
          <w:sz w:val="24"/>
          <w:szCs w:val="24"/>
        </w:rPr>
      </w:pPr>
      <w:r>
        <w:rPr>
          <w:rFonts w:ascii="Calibri" w:cs="Calibri" w:hAnsi="Calibri" w:eastAsia="Calibri"/>
          <w:sz w:val="24"/>
          <w:szCs w:val="24"/>
          <w:rtl w:val="0"/>
          <w:lang w:val="en-US"/>
        </w:rPr>
        <w:t xml:space="preserve">The </w:t>
      </w:r>
      <w:del w:id="411" w:date="2015-04-16T17:36:19Z" w:author="Cyrus Lalkaka">
        <w:r>
          <w:rPr>
            <w:rFonts w:ascii="Calibri" w:cs="Calibri" w:hAnsi="Calibri" w:eastAsia="Calibri"/>
            <w:sz w:val="24"/>
            <w:szCs w:val="24"/>
            <w:rtl w:val="0"/>
            <w:lang w:val="en-US"/>
          </w:rPr>
          <w:delText>map below shows how a robot moves forward</w:delText>
        </w:r>
      </w:del>
      <w:ins w:id="412" w:date="2015-04-16T17:43:05Z" w:author="Cyrus Lalkaka">
        <w:r>
          <w:rPr>
            <w:rFonts w:ascii="Calibri" w:cs="Calibri" w:hAnsi="Calibri" w:eastAsia="Calibri"/>
            <w:sz w:val="24"/>
            <w:szCs w:val="24"/>
            <w:rtl w:val="0"/>
            <w:lang w:val="en-US"/>
          </w:rPr>
          <w:t>diagram below illustrates this forward movement</w:t>
        </w:r>
      </w:ins>
      <w:r>
        <w:rPr>
          <w:rFonts w:ascii="Calibri" w:cs="Calibri" w:hAnsi="Calibri" w:eastAsia="Calibri"/>
          <w:sz w:val="24"/>
          <w:szCs w:val="24"/>
          <w:rtl w:val="0"/>
        </w:rPr>
        <w:t>.</w:t>
      </w:r>
    </w:p>
    <w:p>
      <w:pPr>
        <w:pStyle w:val="Body"/>
        <w:ind w:firstLine="480"/>
        <w:jc w:val="center"/>
        <w:rPr>
          <w:sz w:val="24"/>
          <w:szCs w:val="24"/>
        </w:rPr>
      </w:pPr>
      <w:r>
        <w:rPr>
          <w:sz w:val="24"/>
          <w:szCs w:val="24"/>
          <w:rtl w:val="0"/>
        </w:rPr>
        <w:drawing>
          <wp:inline distT="0" distB="0" distL="0" distR="0">
            <wp:extent cx="3726990" cy="2059388"/>
            <wp:effectExtent l="0" t="0" r="0" b="0"/>
            <wp:docPr id="1073741858" name="officeArt object" descr="D:\01 -Work\08 - 移动机器人导购系统\连线图\Forward.png"/>
            <wp:cNvGraphicFramePr/>
            <a:graphic xmlns:a="http://schemas.openxmlformats.org/drawingml/2006/main">
              <a:graphicData uri="http://schemas.openxmlformats.org/drawingml/2006/picture">
                <pic:pic xmlns:pic="http://schemas.openxmlformats.org/drawingml/2006/picture">
                  <pic:nvPicPr>
                    <pic:cNvPr id="1073741858" name="image34.png" descr="D:\01 -Work\08 - 移动机器人导购系统\连线图\Forward.png"/>
                    <pic:cNvPicPr/>
                  </pic:nvPicPr>
                  <pic:blipFill>
                    <a:blip r:embed="rId41">
                      <a:extLst/>
                    </a:blip>
                    <a:stretch>
                      <a:fillRect/>
                    </a:stretch>
                  </pic:blipFill>
                  <pic:spPr>
                    <a:xfrm>
                      <a:off x="0" y="0"/>
                      <a:ext cx="3726990" cy="2059388"/>
                    </a:xfrm>
                    <a:prstGeom prst="rect">
                      <a:avLst/>
                    </a:prstGeom>
                    <a:ln w="12700" cap="flat">
                      <a:noFill/>
                      <a:miter lim="400000"/>
                    </a:ln>
                    <a:effectLst/>
                  </pic:spPr>
                </pic:pic>
              </a:graphicData>
            </a:graphic>
          </wp:inline>
        </w:drawing>
      </w:r>
    </w:p>
    <w:p>
      <w:pPr>
        <w:pStyle w:val="Body"/>
        <w:ind w:firstLine="480"/>
        <w:rPr>
          <w:sz w:val="24"/>
          <w:szCs w:val="24"/>
        </w:rPr>
      </w:pPr>
      <w:r>
        <w:rPr>
          <w:rFonts w:eastAsia="Arial Unicode MS" w:hint="eastAsia"/>
          <w:sz w:val="24"/>
          <w:szCs w:val="24"/>
          <w:rtl w:val="0"/>
          <w:lang w:val="zh-TW" w:eastAsia="zh-TW"/>
        </w:rPr>
        <w:t>箭头所指是轮子的方向，从图中可看到，只有当左右轮子都往前转的时候，小车是能够做到前进的。</w:t>
      </w:r>
    </w:p>
    <w:p>
      <w:pPr>
        <w:pStyle w:val="Body"/>
        <w:rPr>
          <w:sz w:val="24"/>
          <w:szCs w:val="24"/>
        </w:rPr>
      </w:pPr>
      <w:r>
        <w:rPr>
          <w:rFonts w:ascii="Calibri" w:cs="Calibri" w:hAnsi="Calibri" w:eastAsia="Calibri"/>
          <w:sz w:val="24"/>
          <w:szCs w:val="24"/>
          <w:rtl w:val="0"/>
          <w:lang w:val="en-US"/>
        </w:rPr>
        <w:t xml:space="preserve">The red arrow above represents </w:t>
      </w:r>
      <w:del w:id="413" w:date="2015-04-16T17:43:17Z" w:author="Cyrus Lalkaka">
        <w:r>
          <w:rPr>
            <w:rFonts w:ascii="Calibri" w:cs="Calibri" w:hAnsi="Calibri" w:eastAsia="Calibri"/>
            <w:sz w:val="24"/>
            <w:szCs w:val="24"/>
            <w:rtl w:val="0"/>
            <w:lang w:val="en-US"/>
          </w:rPr>
          <w:delText>the direction that the robot is moving towards</w:delText>
        </w:r>
      </w:del>
      <w:ins w:id="414" w:date="2015-04-16T17:43:31Z" w:author="Cyrus Lalkaka">
        <w:r>
          <w:rPr>
            <w:rFonts w:ascii="Calibri" w:cs="Calibri" w:hAnsi="Calibri" w:eastAsia="Calibri"/>
            <w:sz w:val="24"/>
            <w:szCs w:val="24"/>
            <w:rtl w:val="0"/>
            <w:lang w:val="en-US"/>
          </w:rPr>
          <w:t>the direction of the wheels</w:t>
        </w:r>
      </w:ins>
      <w:r>
        <w:rPr>
          <w:rFonts w:ascii="Calibri" w:cs="Calibri" w:hAnsi="Calibri" w:eastAsia="Calibri"/>
          <w:sz w:val="24"/>
          <w:szCs w:val="24"/>
          <w:rtl w:val="0"/>
          <w:lang w:val="en-US"/>
        </w:rPr>
        <w:t>. As it is shown in the map above, the car can move forward only if both the left and right wheels/motors are moving forward.</w:t>
      </w:r>
      <w:ins w:id="415" w:date="2015-04-16T17:44:35Z" w:author="Cyrus Lalkaka">
        <w:r>
          <w:rPr>
            <w:rFonts w:ascii="Calibri" w:cs="Calibri" w:hAnsi="Calibri" w:eastAsia="Calibri"/>
            <w:sz w:val="24"/>
            <w:szCs w:val="24"/>
            <w:rtl w:val="0"/>
            <w:lang w:val="en-US"/>
          </w:rPr>
          <w:t xml:space="preserve"> As shown above, the Pirate only moves forward when both the left and right motors and wheels are moving forward.</w:t>
        </w:r>
      </w:ins>
    </w:p>
    <w:p>
      <w:pPr>
        <w:pStyle w:val="Body"/>
        <w:ind w:firstLine="480"/>
        <w:rPr>
          <w:sz w:val="24"/>
          <w:szCs w:val="24"/>
        </w:rPr>
      </w:pPr>
    </w:p>
    <w:p>
      <w:pPr>
        <w:pStyle w:val="Body"/>
        <w:rPr>
          <w:rFonts w:ascii="Calibri" w:cs="Calibri" w:hAnsi="Calibri" w:eastAsia="Calibri"/>
          <w:b w:val="1"/>
          <w:bCs w:val="1"/>
          <w:sz w:val="24"/>
          <w:szCs w:val="24"/>
        </w:rPr>
      </w:pPr>
      <w:r>
        <w:rPr>
          <w:rFonts w:eastAsia="Arial Unicode MS" w:hint="eastAsia"/>
          <w:sz w:val="24"/>
          <w:szCs w:val="24"/>
          <w:rtl w:val="0"/>
          <w:lang w:val="zh-TW" w:eastAsia="zh-TW"/>
        </w:rPr>
        <w:t>代码回顾</w:t>
      </w:r>
    </w:p>
    <w:p>
      <w:pPr>
        <w:pStyle w:val="Body"/>
        <w:rPr>
          <w:sz w:val="24"/>
          <w:szCs w:val="24"/>
        </w:rPr>
      </w:pPr>
      <w:del w:id="416" w:date="2015-04-16T17:44:44Z" w:author="Cyrus Lalkaka">
        <w:r>
          <w:rPr>
            <w:rFonts w:ascii="Calibri" w:cs="Calibri" w:hAnsi="Calibri" w:eastAsia="Calibri"/>
            <w:b w:val="1"/>
            <w:bCs w:val="1"/>
            <w:sz w:val="24"/>
            <w:szCs w:val="24"/>
            <w:rtl w:val="0"/>
            <w:lang w:val="en-US"/>
          </w:rPr>
          <w:delText>Review of the Code</w:delText>
        </w:r>
      </w:del>
      <w:ins w:id="417" w:date="2015-04-16T17:44:46Z" w:author="Cyrus Lalkaka">
        <w:r>
          <w:rPr>
            <w:rFonts w:ascii="Calibri" w:cs="Calibri" w:hAnsi="Calibri" w:eastAsia="Calibri"/>
            <w:b w:val="1"/>
            <w:bCs w:val="1"/>
            <w:sz w:val="24"/>
            <w:szCs w:val="24"/>
            <w:rtl w:val="0"/>
            <w:lang w:val="en-US"/>
          </w:rPr>
          <w:t>Code Synopsis</w:t>
        </w:r>
      </w:ins>
    </w:p>
    <w:p>
      <w:pPr>
        <w:pStyle w:val="Body"/>
        <w:ind w:left="420" w:firstLine="0"/>
        <w:rPr>
          <w:color w:val="171717"/>
          <w:sz w:val="24"/>
          <w:szCs w:val="24"/>
          <w:u w:color="171717"/>
        </w:rPr>
      </w:pPr>
      <w:r>
        <w:rPr>
          <w:rFonts w:eastAsia="Arial Unicode MS" w:hint="eastAsia"/>
          <w:color w:val="171717"/>
          <w:sz w:val="24"/>
          <w:szCs w:val="24"/>
          <w:u w:color="171717"/>
          <w:rtl w:val="0"/>
          <w:lang w:val="zh-TW" w:eastAsia="zh-TW"/>
        </w:rPr>
        <w:t>代码的第一行如下所示：</w:t>
      </w:r>
    </w:p>
    <w:p>
      <w:pPr>
        <w:pStyle w:val="Body"/>
        <w:ind w:left="420" w:firstLine="0"/>
        <w:rPr>
          <w:color w:val="171717"/>
          <w:sz w:val="24"/>
          <w:szCs w:val="24"/>
          <w:u w:color="171717"/>
        </w:rPr>
      </w:pPr>
      <w:ins w:id="418" w:date="2015-04-16T17:45:12Z" w:author="Cyrus Lalkaka">
        <w:r>
          <w:rPr>
            <w:rFonts w:ascii="Trebuchet MS"/>
            <w:color w:val="171717"/>
            <w:sz w:val="24"/>
            <w:szCs w:val="24"/>
            <w:u w:color="171717"/>
            <w:rtl w:val="0"/>
            <w:lang w:val="en-US"/>
          </w:rPr>
          <w:t>T</w:t>
        </w:r>
      </w:ins>
      <w:del w:id="419" w:date="2015-04-16T17:44:52Z" w:author="Cyrus Lalkaka">
        <w:r>
          <w:rPr>
            <w:rFonts w:ascii="Trebuchet MS"/>
            <w:color w:val="171717"/>
            <w:sz w:val="24"/>
            <w:szCs w:val="24"/>
            <w:u w:color="171717"/>
            <w:rtl w:val="0"/>
            <w:lang w:val="en-US"/>
          </w:rPr>
          <w:delText>The first row of the code is as follows</w:delText>
        </w:r>
      </w:del>
      <w:ins w:id="420" w:date="2015-04-16T17:45:16Z" w:author="Cyrus Lalkaka">
        <w:r>
          <w:rPr>
            <w:rFonts w:ascii="Trebuchet MS"/>
            <w:color w:val="171717"/>
            <w:sz w:val="24"/>
            <w:szCs w:val="24"/>
            <w:u w:color="171717"/>
            <w:rtl w:val="0"/>
            <w:lang w:val="en-US"/>
          </w:rPr>
          <w:t>he first line of code is</w:t>
        </w:r>
      </w:ins>
      <w:r>
        <w:rPr>
          <w:rFonts w:ascii="Trebuchet MS"/>
          <w:color w:val="171717"/>
          <w:sz w:val="24"/>
          <w:szCs w:val="24"/>
          <w:u w:color="171717"/>
          <w:rtl w:val="0"/>
        </w:rPr>
        <w:t>:</w:t>
      </w:r>
    </w:p>
    <w:p>
      <w:pPr>
        <w:pStyle w:val="Body"/>
        <w:ind w:left="420" w:firstLine="0"/>
        <w:rPr>
          <w:color w:val="538135"/>
          <w:sz w:val="24"/>
          <w:szCs w:val="24"/>
          <w:u w:color="538135"/>
        </w:rPr>
      </w:pPr>
      <w:r>
        <w:rPr>
          <w:rFonts w:ascii="Trebuchet MS"/>
          <w:color w:val="538135"/>
          <w:sz w:val="24"/>
          <w:szCs w:val="24"/>
          <w:u w:color="538135"/>
          <w:rtl w:val="0"/>
          <w:lang w:val="en-US"/>
        </w:rPr>
        <w:t xml:space="preserve">#include &lt;DFMobile.h&gt; // call library </w:t>
      </w:r>
    </w:p>
    <w:p>
      <w:pPr>
        <w:pStyle w:val="Body"/>
        <w:ind w:left="420" w:firstLine="0"/>
        <w:rPr>
          <w:color w:val="538135"/>
          <w:sz w:val="24"/>
          <w:szCs w:val="24"/>
          <w:u w:color="538135"/>
        </w:rPr>
      </w:pPr>
    </w:p>
    <w:p>
      <w:pPr>
        <w:pStyle w:val="Body"/>
        <w:ind w:firstLine="480"/>
        <w:rPr>
          <w:color w:val="171717"/>
          <w:sz w:val="24"/>
          <w:szCs w:val="24"/>
          <w:u w:color="171717"/>
        </w:rPr>
      </w:pPr>
      <w:r>
        <w:rPr>
          <w:rFonts w:eastAsia="Arial Unicode MS" w:hint="eastAsia"/>
          <w:color w:val="171717"/>
          <w:sz w:val="24"/>
          <w:szCs w:val="24"/>
          <w:u w:color="171717"/>
          <w:rtl w:val="0"/>
          <w:lang w:val="zh-TW" w:eastAsia="zh-TW"/>
        </w:rPr>
        <w:t>这一行，你不需要过多理解。调用了一个名为</w:t>
      </w:r>
      <w:r>
        <w:rPr>
          <w:rFonts w:hAnsi="Trebuchet MS" w:hint="default"/>
          <w:color w:val="171717"/>
          <w:sz w:val="24"/>
          <w:szCs w:val="24"/>
          <w:u w:color="171717"/>
          <w:rtl w:val="0"/>
        </w:rPr>
        <w:t>”</w:t>
      </w:r>
      <w:r>
        <w:rPr>
          <w:rFonts w:ascii="Trebuchet MS"/>
          <w:color w:val="171717"/>
          <w:sz w:val="24"/>
          <w:szCs w:val="24"/>
          <w:u w:color="171717"/>
          <w:rtl w:val="0"/>
        </w:rPr>
        <w:t>DFMobile</w:t>
      </w:r>
      <w:r>
        <w:rPr>
          <w:rFonts w:hAnsi="Trebuchet MS" w:hint="default"/>
          <w:color w:val="171717"/>
          <w:sz w:val="24"/>
          <w:szCs w:val="24"/>
          <w:u w:color="171717"/>
          <w:rtl w:val="0"/>
        </w:rPr>
        <w:t>”</w:t>
      </w:r>
      <w:r>
        <w:rPr>
          <w:rFonts w:eastAsia="Arial Unicode MS" w:hint="eastAsia"/>
          <w:color w:val="171717"/>
          <w:sz w:val="24"/>
          <w:szCs w:val="24"/>
          <w:u w:color="171717"/>
          <w:rtl w:val="0"/>
          <w:lang w:val="zh-TW" w:eastAsia="zh-TW"/>
        </w:rPr>
        <w:t>的</w:t>
      </w:r>
      <w:r>
        <w:rPr>
          <w:rFonts w:ascii="Trebuchet MS"/>
          <w:color w:val="171717"/>
          <w:sz w:val="24"/>
          <w:szCs w:val="24"/>
          <w:u w:color="171717"/>
          <w:rtl w:val="0"/>
          <w:lang w:val="en-US"/>
        </w:rPr>
        <w:t>library</w:t>
      </w:r>
      <w:r>
        <w:rPr>
          <w:rFonts w:eastAsia="Arial Unicode MS" w:hint="eastAsia"/>
          <w:color w:val="171717"/>
          <w:sz w:val="24"/>
          <w:szCs w:val="24"/>
          <w:u w:color="171717"/>
          <w:rtl w:val="0"/>
          <w:lang w:val="zh-TW" w:eastAsia="zh-TW"/>
        </w:rPr>
        <w:t>，常被称为</w:t>
      </w:r>
      <w:r>
        <w:rPr>
          <w:rFonts w:hAnsi="Trebuchet MS" w:hint="default"/>
          <w:color w:val="171717"/>
          <w:sz w:val="24"/>
          <w:szCs w:val="24"/>
          <w:u w:color="171717"/>
          <w:rtl w:val="0"/>
        </w:rPr>
        <w:t>“</w:t>
      </w:r>
      <w:r>
        <w:rPr>
          <w:rFonts w:eastAsia="Arial Unicode MS" w:hint="eastAsia"/>
          <w:color w:val="171717"/>
          <w:sz w:val="24"/>
          <w:szCs w:val="24"/>
          <w:u w:color="171717"/>
          <w:rtl w:val="0"/>
          <w:lang w:val="zh-TW" w:eastAsia="zh-TW"/>
        </w:rPr>
        <w:t>库</w:t>
      </w:r>
      <w:r>
        <w:rPr>
          <w:rFonts w:hAnsi="Trebuchet MS" w:hint="default"/>
          <w:color w:val="171717"/>
          <w:sz w:val="24"/>
          <w:szCs w:val="24"/>
          <w:u w:color="171717"/>
          <w:rtl w:val="0"/>
        </w:rPr>
        <w:t>”</w:t>
      </w:r>
      <w:r>
        <w:rPr>
          <w:rFonts w:eastAsia="Arial Unicode MS" w:hint="eastAsia"/>
          <w:color w:val="171717"/>
          <w:sz w:val="24"/>
          <w:szCs w:val="24"/>
          <w:u w:color="171717"/>
          <w:rtl w:val="0"/>
          <w:lang w:val="zh-TW" w:eastAsia="zh-TW"/>
        </w:rPr>
        <w:t>。我们在代码里使用了</w:t>
      </w:r>
      <w:r>
        <w:rPr>
          <w:rFonts w:ascii="Trebuchet MS"/>
          <w:color w:val="171717"/>
          <w:sz w:val="24"/>
          <w:szCs w:val="24"/>
          <w:u w:color="171717"/>
          <w:rtl w:val="0"/>
        </w:rPr>
        <w:t>DFMobile</w:t>
      </w:r>
      <w:r>
        <w:rPr>
          <w:rFonts w:eastAsia="Arial Unicode MS" w:hint="eastAsia"/>
          <w:color w:val="171717"/>
          <w:sz w:val="24"/>
          <w:szCs w:val="24"/>
          <w:u w:color="171717"/>
          <w:rtl w:val="0"/>
          <w:lang w:val="zh-TW" w:eastAsia="zh-TW"/>
        </w:rPr>
        <w:t>的库中的函数，所以，需要在代码的一开始指出所用的库。</w:t>
      </w:r>
    </w:p>
    <w:p>
      <w:pPr>
        <w:pStyle w:val="Body"/>
        <w:ind w:firstLine="480"/>
        <w:rPr>
          <w:color w:val="171717"/>
          <w:sz w:val="24"/>
          <w:szCs w:val="24"/>
          <w:u w:color="171717"/>
        </w:rPr>
      </w:pPr>
      <w:del w:id="421" w:date="2015-04-16T17:48:00Z" w:author="Cyrus Lalkaka">
        <w:r>
          <w:rPr>
            <w:rFonts w:ascii="Trebuchet MS"/>
            <w:color w:val="171717"/>
            <w:sz w:val="24"/>
            <w:szCs w:val="24"/>
            <w:u w:color="171717"/>
            <w:rtl w:val="0"/>
            <w:lang w:val="en-US"/>
          </w:rPr>
          <w:delText xml:space="preserve">A library, usually called KU, named DFMobile is included in this row of codes. </w:delText>
        </w:r>
      </w:del>
      <w:ins w:id="422" w:date="2015-04-16T17:49:49Z" w:author="Cyrus Lalkaka">
        <w:r>
          <w:rPr>
            <w:rFonts w:ascii="Trebuchet MS"/>
            <w:color w:val="171717"/>
            <w:sz w:val="24"/>
            <w:szCs w:val="24"/>
            <w:u w:color="171717"/>
            <w:rtl w:val="0"/>
            <w:lang w:val="en-US"/>
          </w:rPr>
          <w:t>We don</w:t>
        </w:r>
      </w:ins>
      <w:ins w:id="423" w:date="2015-04-16T17:49:49Z" w:author="Cyrus Lalkaka">
        <w:r>
          <w:rPr>
            <w:rFonts w:hAnsi="Trebuchet MS" w:hint="default"/>
            <w:color w:val="171717"/>
            <w:sz w:val="24"/>
            <w:szCs w:val="24"/>
            <w:u w:color="171717"/>
            <w:rtl w:val="0"/>
            <w:lang w:val="en-US"/>
          </w:rPr>
          <w:t>’</w:t>
        </w:r>
      </w:ins>
      <w:ins w:id="424" w:date="2015-04-16T17:49:49Z" w:author="Cyrus Lalkaka">
        <w:r>
          <w:rPr>
            <w:rFonts w:ascii="Trebuchet MS"/>
            <w:color w:val="171717"/>
            <w:sz w:val="24"/>
            <w:szCs w:val="24"/>
            <w:u w:color="171717"/>
            <w:rtl w:val="0"/>
            <w:lang w:val="en-US"/>
          </w:rPr>
          <w:t>t need to think too much about this line. All we</w:t>
        </w:r>
      </w:ins>
      <w:ins w:id="425" w:date="2015-04-16T17:49:49Z" w:author="Cyrus Lalkaka">
        <w:r>
          <w:rPr>
            <w:rFonts w:hAnsi="Trebuchet MS" w:hint="default"/>
            <w:color w:val="171717"/>
            <w:sz w:val="24"/>
            <w:szCs w:val="24"/>
            <w:u w:color="171717"/>
            <w:rtl w:val="0"/>
            <w:lang w:val="en-US"/>
          </w:rPr>
          <w:t>’</w:t>
        </w:r>
      </w:ins>
      <w:ins w:id="426" w:date="2015-04-16T17:49:49Z" w:author="Cyrus Lalkaka">
        <w:r>
          <w:rPr>
            <w:rFonts w:ascii="Trebuchet MS"/>
            <w:color w:val="171717"/>
            <w:sz w:val="24"/>
            <w:szCs w:val="24"/>
            <w:u w:color="171717"/>
            <w:rtl w:val="0"/>
            <w:lang w:val="en-US"/>
          </w:rPr>
          <w:t xml:space="preserve">re doing is calling upon/employing a set of functions </w:t>
        </w:r>
      </w:ins>
      <w:ins w:id="427" w:date="2015-04-16T17:49:49Z" w:author="Cyrus Lalkaka">
        <w:r>
          <w:rPr>
            <w:rFonts w:hAnsi="Trebuchet MS" w:hint="default"/>
            <w:color w:val="171717"/>
            <w:sz w:val="24"/>
            <w:szCs w:val="24"/>
            <w:u w:color="171717"/>
            <w:rtl w:val="0"/>
            <w:lang w:val="en-US"/>
          </w:rPr>
          <w:t xml:space="preserve">— </w:t>
        </w:r>
      </w:ins>
      <w:ins w:id="428" w:date="2015-04-16T17:49:49Z" w:author="Cyrus Lalkaka">
        <w:r>
          <w:rPr>
            <w:rFonts w:ascii="Trebuchet MS"/>
            <w:color w:val="171717"/>
            <w:sz w:val="24"/>
            <w:szCs w:val="24"/>
            <w:u w:color="171717"/>
            <w:rtl w:val="0"/>
            <w:lang w:val="en-US"/>
          </w:rPr>
          <w:t xml:space="preserve">the DFMobile library </w:t>
        </w:r>
      </w:ins>
      <w:ins w:id="429" w:date="2015-04-16T17:49:49Z" w:author="Cyrus Lalkaka">
        <w:r>
          <w:rPr>
            <w:rFonts w:hAnsi="Trebuchet MS" w:hint="default"/>
            <w:color w:val="171717"/>
            <w:sz w:val="24"/>
            <w:szCs w:val="24"/>
            <w:u w:color="171717"/>
            <w:rtl w:val="0"/>
            <w:lang w:val="en-US"/>
          </w:rPr>
          <w:t xml:space="preserve">— </w:t>
        </w:r>
      </w:ins>
      <w:ins w:id="430" w:date="2015-04-16T17:49:49Z" w:author="Cyrus Lalkaka">
        <w:r>
          <w:rPr>
            <w:rFonts w:ascii="Trebuchet MS"/>
            <w:color w:val="171717"/>
            <w:sz w:val="24"/>
            <w:szCs w:val="24"/>
            <w:u w:color="171717"/>
            <w:rtl w:val="0"/>
            <w:lang w:val="en-US"/>
          </w:rPr>
          <w:t>that exist outside of Arduino</w:t>
        </w:r>
      </w:ins>
      <w:ins w:id="431" w:date="2015-04-16T17:49:49Z" w:author="Cyrus Lalkaka">
        <w:r>
          <w:rPr>
            <w:rFonts w:hAnsi="Trebuchet MS" w:hint="default"/>
            <w:color w:val="171717"/>
            <w:sz w:val="24"/>
            <w:szCs w:val="24"/>
            <w:u w:color="171717"/>
            <w:rtl w:val="0"/>
            <w:lang w:val="en-US"/>
          </w:rPr>
          <w:t>’</w:t>
        </w:r>
      </w:ins>
      <w:ins w:id="432" w:date="2015-04-16T17:49:49Z" w:author="Cyrus Lalkaka">
        <w:r>
          <w:rPr>
            <w:rFonts w:ascii="Trebuchet MS"/>
            <w:color w:val="171717"/>
            <w:sz w:val="24"/>
            <w:szCs w:val="24"/>
            <w:u w:color="171717"/>
            <w:rtl w:val="0"/>
            <w:lang w:val="en-US"/>
          </w:rPr>
          <w:t>s basic framework. For more information on Arduino libraries, please check out the Arduino website.</w:t>
        </w:r>
      </w:ins>
    </w:p>
    <w:p>
      <w:pPr>
        <w:pStyle w:val="Body"/>
        <w:ind w:firstLine="480"/>
        <w:rPr>
          <w:color w:val="171717"/>
          <w:sz w:val="24"/>
          <w:szCs w:val="24"/>
          <w:u w:color="171717"/>
        </w:rPr>
      </w:pPr>
    </w:p>
    <w:p>
      <w:pPr>
        <w:pStyle w:val="Body"/>
        <w:ind w:firstLine="480"/>
        <w:rPr>
          <w:color w:val="171717"/>
          <w:sz w:val="24"/>
          <w:szCs w:val="24"/>
          <w:u w:color="171717"/>
        </w:rPr>
      </w:pPr>
    </w:p>
    <w:p>
      <w:pPr>
        <w:pStyle w:val="Body"/>
        <w:ind w:firstLine="480"/>
        <w:rPr>
          <w:color w:val="171717"/>
          <w:sz w:val="24"/>
          <w:szCs w:val="24"/>
          <w:u w:color="171717"/>
        </w:rPr>
      </w:pPr>
      <w:r>
        <w:rPr>
          <w:rFonts w:eastAsia="Arial Unicode MS" w:hint="eastAsia"/>
          <w:color w:val="171717"/>
          <w:sz w:val="24"/>
          <w:szCs w:val="24"/>
          <w:u w:color="171717"/>
          <w:rtl w:val="0"/>
          <w:lang w:val="zh-TW" w:eastAsia="zh-TW"/>
        </w:rPr>
        <w:t>接着往下，</w:t>
      </w:r>
    </w:p>
    <w:p>
      <w:pPr>
        <w:pStyle w:val="Body"/>
        <w:rPr>
          <w:color w:val="171717"/>
          <w:sz w:val="24"/>
          <w:szCs w:val="24"/>
          <w:u w:color="171717"/>
        </w:rPr>
      </w:pPr>
      <w:r>
        <w:rPr>
          <w:rFonts w:ascii="Calibri" w:cs="Calibri" w:hAnsi="Calibri" w:eastAsia="Calibri"/>
          <w:color w:val="171717"/>
          <w:sz w:val="24"/>
          <w:szCs w:val="24"/>
          <w:u w:color="171717"/>
          <w:rtl w:val="0"/>
          <w:lang w:val="en-US"/>
        </w:rPr>
        <w:t xml:space="preserve">The next </w:t>
      </w:r>
      <w:ins w:id="433" w:date="2015-04-16T17:49:59Z" w:author="Cyrus Lalkaka">
        <w:r>
          <w:rPr>
            <w:rFonts w:ascii="Calibri" w:cs="Calibri" w:hAnsi="Calibri" w:eastAsia="Calibri"/>
            <w:color w:val="171717"/>
            <w:sz w:val="24"/>
            <w:szCs w:val="24"/>
            <w:u w:color="171717"/>
            <w:rtl w:val="0"/>
            <w:lang w:val="en-US"/>
          </w:rPr>
          <w:t>line of code is</w:t>
        </w:r>
      </w:ins>
      <w:del w:id="434" w:date="2015-04-16T17:49:57Z" w:author="Cyrus Lalkaka">
        <w:r>
          <w:rPr>
            <w:rFonts w:ascii="Calibri" w:cs="Calibri" w:hAnsi="Calibri" w:eastAsia="Calibri"/>
            <w:color w:val="171717"/>
            <w:sz w:val="24"/>
            <w:szCs w:val="24"/>
            <w:u w:color="171717"/>
            <w:rtl w:val="0"/>
          </w:rPr>
          <w:delText>row</w:delText>
        </w:r>
      </w:del>
      <w:r>
        <w:rPr>
          <w:rFonts w:ascii="Calibri" w:cs="Calibri" w:hAnsi="Calibri" w:eastAsia="Calibri"/>
          <w:color w:val="171717"/>
          <w:sz w:val="24"/>
          <w:szCs w:val="24"/>
          <w:u w:color="171717"/>
          <w:rtl w:val="0"/>
        </w:rPr>
        <w:t>:</w:t>
      </w:r>
    </w:p>
    <w:p>
      <w:pPr>
        <w:pStyle w:val="Body"/>
        <w:rPr>
          <w:color w:val="538135"/>
          <w:sz w:val="24"/>
          <w:szCs w:val="24"/>
          <w:u w:color="538135"/>
        </w:rPr>
      </w:pPr>
      <w:r>
        <w:rPr>
          <w:rFonts w:ascii="Calibri" w:cs="Calibri" w:hAnsi="Calibri" w:eastAsia="Calibri"/>
          <w:color w:val="538135"/>
          <w:sz w:val="24"/>
          <w:szCs w:val="24"/>
          <w:u w:color="538135"/>
          <w:rtl w:val="0"/>
          <w:lang w:val="en-US"/>
        </w:rPr>
        <w:t>DFMobile Robot (4,5,7,6);     // initiate the Motor pin</w:t>
      </w:r>
    </w:p>
    <w:p>
      <w:pPr>
        <w:pStyle w:val="Body"/>
        <w:ind w:firstLine="480"/>
        <w:rPr>
          <w:color w:val="171717"/>
          <w:sz w:val="24"/>
          <w:szCs w:val="24"/>
          <w:u w:color="171717"/>
        </w:rPr>
      </w:pPr>
      <w:r>
        <w:rPr>
          <w:rFonts w:eastAsia="Arial Unicode MS" w:hint="eastAsia"/>
          <w:color w:val="171717"/>
          <w:sz w:val="24"/>
          <w:szCs w:val="24"/>
          <w:u w:color="171717"/>
          <w:rtl w:val="0"/>
          <w:lang w:val="zh-TW" w:eastAsia="zh-TW"/>
        </w:rPr>
        <w:t>这个函数就是调用的</w:t>
      </w:r>
      <w:r>
        <w:rPr>
          <w:rFonts w:ascii="Trebuchet MS"/>
          <w:color w:val="171717"/>
          <w:sz w:val="24"/>
          <w:szCs w:val="24"/>
          <w:u w:color="171717"/>
          <w:rtl w:val="0"/>
        </w:rPr>
        <w:t>DFMobile</w:t>
      </w:r>
      <w:r>
        <w:rPr>
          <w:rFonts w:eastAsia="Arial Unicode MS" w:hint="eastAsia"/>
          <w:color w:val="171717"/>
          <w:sz w:val="24"/>
          <w:szCs w:val="24"/>
          <w:u w:color="171717"/>
          <w:rtl w:val="0"/>
          <w:lang w:val="zh-TW" w:eastAsia="zh-TW"/>
        </w:rPr>
        <w:t>库中的。放在代码的一开始，用来初始化电机引脚的。我们在后面的代码中都会用到。</w:t>
      </w:r>
      <w:r>
        <w:rPr>
          <w:rFonts w:ascii="Trebuchet MS"/>
          <w:color w:val="171717"/>
          <w:sz w:val="24"/>
          <w:szCs w:val="24"/>
          <w:u w:color="171717"/>
          <w:rtl w:val="0"/>
        </w:rPr>
        <w:t xml:space="preserve"> </w:t>
      </w:r>
    </w:p>
    <w:p>
      <w:pPr>
        <w:pStyle w:val="Body"/>
        <w:rPr>
          <w:ins w:id="435" w:date="2015-04-16T17:55:39Z" w:author="Cyrus Lalkaka"/>
          <w:color w:val="171717"/>
          <w:sz w:val="24"/>
          <w:szCs w:val="24"/>
          <w:u w:color="171717"/>
        </w:rPr>
      </w:pPr>
      <w:ins w:id="436" w:date="2015-04-16T17:55:39Z" w:author="Cyrus Lalkaka">
        <w:r>
          <w:rPr>
            <w:rFonts w:ascii="Calibri" w:cs="Calibri" w:hAnsi="Calibri" w:eastAsia="Calibri"/>
            <w:color w:val="171717"/>
            <w:sz w:val="24"/>
            <w:szCs w:val="24"/>
            <w:u w:color="171717"/>
            <w:rtl w:val="0"/>
            <w:lang w:val="en-US"/>
          </w:rPr>
          <w:t>This function is taken from the DFMobile library (that is, it</w:t>
        </w:r>
      </w:ins>
      <w:ins w:id="437" w:date="2015-04-16T17:55:39Z" w:author="Cyrus Lalkaka">
        <w:r>
          <w:rPr>
            <w:rFonts w:ascii="Calibri" w:cs="Calibri" w:hAnsi="Calibri" w:eastAsia="Calibri"/>
            <w:color w:val="171717"/>
            <w:sz w:val="24"/>
            <w:szCs w:val="24"/>
            <w:u w:color="171717"/>
            <w:rtl w:val="0"/>
            <w:lang w:val="en-US"/>
          </w:rPr>
          <w:t>’</w:t>
        </w:r>
      </w:ins>
      <w:ins w:id="438" w:date="2015-04-16T17:55:39Z" w:author="Cyrus Lalkaka">
        <w:r>
          <w:rPr>
            <w:rFonts w:ascii="Calibri" w:cs="Calibri" w:hAnsi="Calibri" w:eastAsia="Calibri"/>
            <w:color w:val="171717"/>
            <w:sz w:val="24"/>
            <w:szCs w:val="24"/>
            <w:u w:color="171717"/>
            <w:rtl w:val="0"/>
            <w:lang w:val="en-US"/>
          </w:rPr>
          <w:t xml:space="preserve">s not a universal Arduino function). We use it here to initialize the motor pins (4, 5, 7, 6) on the microcontroller </w:t>
        </w:r>
      </w:ins>
      <w:ins w:id="439" w:date="2015-04-16T17:55:39Z" w:author="Cyrus Lalkaka">
        <w:r>
          <w:rPr>
            <w:rFonts w:ascii="Calibri" w:cs="Calibri" w:hAnsi="Calibri" w:eastAsia="Calibri"/>
            <w:color w:val="171717"/>
            <w:sz w:val="24"/>
            <w:szCs w:val="24"/>
            <w:u w:color="171717"/>
            <w:rtl w:val="0"/>
            <w:lang w:val="en-US"/>
          </w:rPr>
          <w:t xml:space="preserve">— </w:t>
        </w:r>
      </w:ins>
      <w:ins w:id="440" w:date="2015-04-16T17:55:39Z" w:author="Cyrus Lalkaka">
        <w:r>
          <w:rPr>
            <w:rFonts w:ascii="Calibri" w:cs="Calibri" w:hAnsi="Calibri" w:eastAsia="Calibri"/>
            <w:color w:val="171717"/>
            <w:sz w:val="24"/>
            <w:szCs w:val="24"/>
            <w:u w:color="171717"/>
            <w:rtl w:val="0"/>
            <w:lang w:val="en-US"/>
          </w:rPr>
          <w:t>without this, the motors won</w:t>
        </w:r>
      </w:ins>
      <w:ins w:id="441" w:date="2015-04-16T17:55:39Z" w:author="Cyrus Lalkaka">
        <w:r>
          <w:rPr>
            <w:rFonts w:ascii="Calibri" w:cs="Calibri" w:hAnsi="Calibri" w:eastAsia="Calibri"/>
            <w:color w:val="171717"/>
            <w:sz w:val="24"/>
            <w:szCs w:val="24"/>
            <w:u w:color="171717"/>
            <w:rtl w:val="0"/>
            <w:lang w:val="en-US"/>
          </w:rPr>
          <w:t>’</w:t>
        </w:r>
      </w:ins>
      <w:ins w:id="442" w:date="2015-04-16T17:55:39Z" w:author="Cyrus Lalkaka">
        <w:r>
          <w:rPr>
            <w:rFonts w:ascii="Calibri" w:cs="Calibri" w:hAnsi="Calibri" w:eastAsia="Calibri"/>
            <w:color w:val="171717"/>
            <w:sz w:val="24"/>
            <w:szCs w:val="24"/>
            <w:u w:color="171717"/>
            <w:rtl w:val="0"/>
            <w:lang w:val="en-US"/>
          </w:rPr>
          <w:t xml:space="preserve">t start.  </w:t>
        </w:r>
      </w:ins>
    </w:p>
    <w:p>
      <w:pPr>
        <w:pStyle w:val="Body"/>
        <w:rPr>
          <w:del w:id="443" w:date="2015-04-16T17:55:30Z" w:author="Cyrus Lalkaka"/>
          <w:color w:val="171717"/>
          <w:sz w:val="24"/>
          <w:szCs w:val="24"/>
          <w:u w:color="171717"/>
        </w:rPr>
      </w:pPr>
      <w:ins w:id="444" w:date="2015-04-16T17:55:39Z" w:author="Cyrus Lalkaka">
        <w:r>
          <w:rPr>
            <w:rFonts w:ascii="Calibri" w:cs="Calibri" w:hAnsi="Calibri" w:eastAsia="Calibri"/>
            <w:color w:val="171717"/>
            <w:sz w:val="24"/>
            <w:szCs w:val="24"/>
            <w:u w:color="171717"/>
            <w:rtl w:val="0"/>
            <w:lang w:val="en-US"/>
          </w:rPr>
          <w:t>We</w:t>
        </w:r>
      </w:ins>
      <w:ins w:id="445" w:date="2015-04-16T17:55:39Z" w:author="Cyrus Lalkaka">
        <w:r>
          <w:rPr>
            <w:rFonts w:ascii="Calibri" w:cs="Calibri" w:hAnsi="Calibri" w:eastAsia="Calibri"/>
            <w:color w:val="171717"/>
            <w:sz w:val="24"/>
            <w:szCs w:val="24"/>
            <w:u w:color="171717"/>
            <w:rtl w:val="0"/>
            <w:lang w:val="en-US"/>
          </w:rPr>
          <w:t>’</w:t>
        </w:r>
      </w:ins>
      <w:ins w:id="446" w:date="2015-04-16T17:55:39Z" w:author="Cyrus Lalkaka">
        <w:r>
          <w:rPr>
            <w:rFonts w:ascii="Calibri" w:cs="Calibri" w:hAnsi="Calibri" w:eastAsia="Calibri"/>
            <w:color w:val="171717"/>
            <w:sz w:val="24"/>
            <w:szCs w:val="24"/>
            <w:u w:color="171717"/>
            <w:rtl w:val="0"/>
            <w:lang w:val="en-US"/>
          </w:rPr>
          <w:t>ll be using this function later on as well.</w:t>
        </w:r>
      </w:ins>
      <w:del w:id="447" w:date="2015-04-16T17:55:30Z" w:author="Cyrus Lalkaka">
        <w:r>
          <w:rPr>
            <w:rFonts w:ascii="Calibri" w:cs="Calibri" w:hAnsi="Calibri" w:eastAsia="Calibri"/>
            <w:color w:val="171717"/>
            <w:sz w:val="24"/>
            <w:szCs w:val="24"/>
            <w:u w:color="171717"/>
            <w:rtl w:val="0"/>
            <w:lang w:val="en-US"/>
          </w:rPr>
          <w:delText>The function is taken from DFMobile and put at the beginning of this row of codes to initiate the pins on the motors. It will also be included in the following codes.</w:delText>
        </w:r>
      </w:del>
    </w:p>
    <w:p>
      <w:pPr>
        <w:pStyle w:val="Body"/>
        <w:ind w:firstLine="480"/>
        <w:rPr>
          <w:color w:val="171717"/>
          <w:sz w:val="24"/>
          <w:szCs w:val="24"/>
          <w:u w:color="171717"/>
        </w:rPr>
      </w:pPr>
    </w:p>
    <w:p>
      <w:pPr>
        <w:pStyle w:val="Body"/>
        <w:ind w:firstLine="480"/>
        <w:rPr>
          <w:color w:val="171717"/>
          <w:sz w:val="24"/>
          <w:szCs w:val="24"/>
          <w:u w:color="171717"/>
        </w:rPr>
      </w:pPr>
    </w:p>
    <w:p>
      <w:pPr>
        <w:pStyle w:val="Body"/>
        <w:ind w:firstLine="480"/>
        <w:rPr>
          <w:color w:val="171717"/>
          <w:sz w:val="24"/>
          <w:szCs w:val="24"/>
          <w:u w:color="171717"/>
        </w:rPr>
      </w:pPr>
    </w:p>
    <w:p>
      <w:pPr>
        <w:pStyle w:val="Body"/>
        <w:ind w:firstLine="480"/>
        <w:rPr>
          <w:color w:val="171717"/>
          <w:sz w:val="24"/>
          <w:szCs w:val="24"/>
          <w:u w:color="171717"/>
        </w:rPr>
      </w:pPr>
      <w:r>
        <w:rPr>
          <w:rFonts w:eastAsia="Arial Unicode MS" w:hint="eastAsia"/>
          <w:color w:val="171717"/>
          <w:sz w:val="24"/>
          <w:szCs w:val="24"/>
          <w:u w:color="171717"/>
          <w:rtl w:val="0"/>
          <w:lang w:val="zh-TW" w:eastAsia="zh-TW"/>
        </w:rPr>
        <w:t>函数格式如下：</w:t>
      </w:r>
    </w:p>
    <w:p>
      <w:pPr>
        <w:pStyle w:val="Body"/>
        <w:ind w:firstLine="480"/>
        <w:rPr>
          <w:color w:val="171717"/>
          <w:sz w:val="24"/>
          <w:szCs w:val="24"/>
          <w:u w:color="171717"/>
        </w:rPr>
      </w:pPr>
      <w:del w:id="448" w:date="2015-04-16T17:56:30Z" w:author="Cyrus Lalkaka">
        <w:r>
          <w:rPr>
            <w:rFonts w:ascii="Trebuchet MS"/>
            <w:color w:val="171717"/>
            <w:sz w:val="24"/>
            <w:szCs w:val="24"/>
            <w:u w:color="171717"/>
            <w:rtl w:val="0"/>
            <w:lang w:val="en-US"/>
          </w:rPr>
          <w:delText>Format of the function is as follows.</w:delText>
        </w:r>
      </w:del>
      <w:ins w:id="449" w:date="2015-04-16T19:29:02Z" w:author="Cyrus Lalkaka">
        <w:r>
          <w:rPr>
            <w:rFonts w:ascii="Trebuchet MS"/>
            <w:color w:val="171717"/>
            <w:sz w:val="24"/>
            <w:szCs w:val="24"/>
            <w:u w:color="171717"/>
            <w:rtl w:val="0"/>
            <w:lang w:val="en-US"/>
          </w:rPr>
          <w:t>Take a look at the function below:</w:t>
        </w:r>
      </w:ins>
    </w:p>
    <w:p>
      <w:pPr>
        <w:pStyle w:val="Body"/>
        <w:ind w:firstLine="480"/>
        <w:rPr>
          <w:color w:val="171717"/>
          <w:sz w:val="24"/>
          <w:szCs w:val="24"/>
          <w:u w:color="171717"/>
        </w:rPr>
      </w:pPr>
    </w:p>
    <w:p>
      <w:pPr>
        <w:pStyle w:val="Body"/>
        <w:ind w:left="420" w:firstLine="0"/>
        <w:rPr>
          <w:rFonts w:ascii="Calibri" w:cs="Calibri" w:hAnsi="Calibri" w:eastAsia="Calibri"/>
          <w:b w:val="1"/>
          <w:bCs w:val="1"/>
          <w:color w:val="ff5050"/>
          <w:sz w:val="24"/>
          <w:szCs w:val="24"/>
          <w:u w:color="ff5050"/>
        </w:rPr>
      </w:pPr>
      <w:r>
        <w:rPr>
          <w:rFonts w:ascii="Calibri" w:cs="Calibri" w:hAnsi="Calibri" w:eastAsia="Calibri"/>
          <w:b w:val="1"/>
          <w:bCs w:val="1"/>
          <w:color w:val="ff5050"/>
          <w:sz w:val="24"/>
          <w:szCs w:val="24"/>
          <w:u w:color="ff5050"/>
          <w:rtl w:val="0"/>
          <w:lang w:val="it-IT"/>
        </w:rPr>
        <w:t xml:space="preserve">DFMobile Robot </w:t>
      </w:r>
    </w:p>
    <w:p>
      <w:pPr>
        <w:pStyle w:val="Body"/>
        <w:ind w:left="420" w:firstLine="0"/>
        <w:rPr>
          <w:rFonts w:ascii="Calibri" w:cs="Calibri" w:hAnsi="Calibri" w:eastAsia="Calibri"/>
          <w:b w:val="1"/>
          <w:bCs w:val="1"/>
          <w:color w:val="ff5050"/>
          <w:sz w:val="24"/>
          <w:szCs w:val="24"/>
          <w:u w:color="ff5050"/>
        </w:rPr>
      </w:pPr>
      <w:r>
        <w:rPr>
          <w:rFonts w:ascii="Calibri" w:cs="Calibri" w:hAnsi="Calibri" w:eastAsia="Calibri"/>
          <w:b w:val="1"/>
          <w:bCs w:val="1"/>
          <w:color w:val="ff5050"/>
          <w:sz w:val="24"/>
          <w:szCs w:val="24"/>
          <w:u w:color="ff5050"/>
          <w:rtl w:val="0"/>
          <w:lang w:val="en-US"/>
        </w:rPr>
        <w:t xml:space="preserve">(EnLeftPin,LeftSpeedPin,EnRightPin,RightSpeedPin);     </w:t>
      </w:r>
    </w:p>
    <w:p>
      <w:pPr>
        <w:pStyle w:val="Body"/>
        <w:ind w:firstLine="480"/>
        <w:rPr>
          <w:color w:val="ff5050"/>
          <w:sz w:val="24"/>
          <w:szCs w:val="24"/>
          <w:u w:color="ff5050"/>
        </w:rPr>
      </w:pPr>
    </w:p>
    <w:p>
      <w:pPr>
        <w:pStyle w:val="Body"/>
        <w:ind w:firstLine="480"/>
        <w:rPr>
          <w:color w:val="ff5050"/>
          <w:sz w:val="24"/>
          <w:szCs w:val="24"/>
          <w:u w:color="ff5050"/>
        </w:rPr>
      </w:pPr>
      <w:r>
        <w:rPr>
          <w:rFonts w:eastAsia="Arial Unicode MS" w:hint="eastAsia"/>
          <w:color w:val="ff5050"/>
          <w:sz w:val="24"/>
          <w:szCs w:val="24"/>
          <w:u w:color="ff5050"/>
          <w:rtl w:val="0"/>
          <w:lang w:val="zh-TW" w:eastAsia="zh-TW"/>
        </w:rPr>
        <w:t>这个函数是用来初始化电机引脚的，分别有四个参数：</w:t>
      </w:r>
    </w:p>
    <w:p>
      <w:pPr>
        <w:pStyle w:val="Body"/>
        <w:rPr>
          <w:color w:val="ff5050"/>
          <w:sz w:val="24"/>
          <w:szCs w:val="24"/>
          <w:u w:color="ff5050"/>
        </w:rPr>
      </w:pPr>
      <w:del w:id="450" w:date="2015-04-16T17:57:18Z" w:author="Cyrus Lalkaka">
        <w:r>
          <w:rPr>
            <w:rFonts w:ascii="Calibri" w:cs="Calibri" w:hAnsi="Calibri" w:eastAsia="Calibri"/>
            <w:color w:val="171717"/>
            <w:sz w:val="24"/>
            <w:szCs w:val="24"/>
            <w:u w:color="171717"/>
            <w:rtl w:val="0"/>
            <w:lang w:val="en-US"/>
          </w:rPr>
          <w:delText>This function is used to initiate the pins on the motors with four elements included.</w:delText>
        </w:r>
      </w:del>
      <w:ins w:id="451" w:date="2015-04-16T17:57:54Z" w:author="Cyrus Lalkaka">
        <w:r>
          <w:rPr>
            <w:rFonts w:ascii="Calibri" w:cs="Calibri" w:hAnsi="Calibri" w:eastAsia="Calibri"/>
            <w:color w:val="171717"/>
            <w:sz w:val="24"/>
            <w:szCs w:val="24"/>
            <w:u w:color="171717"/>
            <w:rtl w:val="0"/>
            <w:lang w:val="en-US"/>
          </w:rPr>
          <w:t>This function is used to initialize the four motor pins (4, 5, 7, 6) and is divided into four separate parameters:</w:t>
        </w:r>
      </w:ins>
    </w:p>
    <w:p>
      <w:pPr>
        <w:pStyle w:val="Body"/>
        <w:ind w:firstLine="480"/>
        <w:rPr>
          <w:color w:val="ff5050"/>
          <w:sz w:val="24"/>
          <w:szCs w:val="24"/>
          <w:u w:color="ff5050"/>
        </w:rPr>
      </w:pPr>
    </w:p>
    <w:p>
      <w:pPr>
        <w:pStyle w:val="Body"/>
        <w:ind w:firstLine="520"/>
        <w:rPr>
          <w:ins w:id="452" w:date="2015-04-16T18:52:44Z" w:author="Cyrus Lalkaka"/>
          <w:rFonts w:ascii="Arial Unicode MS" w:cs="Arial Unicode MS" w:hAnsi="Arial Unicode MS" w:eastAsia="Arial Unicode MS"/>
          <w:color w:val="ff5050"/>
          <w:sz w:val="24"/>
          <w:szCs w:val="24"/>
          <w:u w:color="ff5050"/>
          <w:rtl w:val="0"/>
          <w:lang w:val="zh-TW" w:eastAsia="zh-TW"/>
        </w:rPr>
      </w:pPr>
      <w:r>
        <w:rPr>
          <w:rFonts w:ascii="Calibri" w:cs="Calibri" w:hAnsi="Calibri" w:eastAsia="Calibri"/>
          <w:b w:val="1"/>
          <w:bCs w:val="1"/>
          <w:color w:val="ff5050"/>
          <w:sz w:val="24"/>
          <w:szCs w:val="24"/>
          <w:u w:color="ff5050"/>
          <w:rtl w:val="0"/>
        </w:rPr>
        <w:t>EnLeftPin</w:t>
      </w:r>
      <w:r>
        <w:rPr>
          <w:rFonts w:eastAsia="Arial Unicode MS" w:hint="eastAsia"/>
          <w:color w:val="ff5050"/>
          <w:sz w:val="24"/>
          <w:szCs w:val="24"/>
          <w:u w:color="ff5050"/>
          <w:rtl w:val="0"/>
          <w:lang w:val="zh-TW" w:eastAsia="zh-TW"/>
        </w:rPr>
        <w:t>：</w:t>
      </w:r>
      <w:r>
        <w:rPr>
          <w:rFonts w:ascii="Trebuchet MS"/>
          <w:color w:val="ff5050"/>
          <w:sz w:val="24"/>
          <w:szCs w:val="24"/>
          <w:u w:color="ff5050"/>
          <w:rtl w:val="0"/>
        </w:rPr>
        <w:t xml:space="preserve"> </w:t>
      </w:r>
      <w:r>
        <w:rPr>
          <w:rFonts w:eastAsia="Arial Unicode MS" w:hint="eastAsia"/>
          <w:color w:val="ff5050"/>
          <w:sz w:val="24"/>
          <w:szCs w:val="24"/>
          <w:u w:color="ff5050"/>
          <w:rtl w:val="0"/>
          <w:lang w:val="zh-TW" w:eastAsia="zh-TW"/>
        </w:rPr>
        <w:t>左电机使能控制引脚</w:t>
      </w:r>
    </w:p>
    <w:p>
      <w:pPr>
        <w:pStyle w:val="Body"/>
        <w:ind w:firstLine="520"/>
        <w:rPr>
          <w:color w:val="ff5050"/>
          <w:sz w:val="24"/>
          <w:szCs w:val="24"/>
          <w:u w:color="ff5050"/>
        </w:rPr>
      </w:pPr>
      <w:ins w:id="453" w:date="2015-04-16T18:52:44Z" w:author="Cyrus Lalkaka">
        <w:r>
          <w:rPr>
            <w:rFonts w:ascii="Arial Unicode MS" w:cs="Arial Unicode MS" w:hAnsi="Arial Unicode MS" w:eastAsia="Arial Unicode MS"/>
            <w:color w:val="ff5050"/>
            <w:sz w:val="24"/>
            <w:szCs w:val="24"/>
            <w:u w:color="ff5050"/>
            <w:rtl w:val="0"/>
            <w:lang w:val="zh-TW" w:eastAsia="zh-TW"/>
          </w:rPr>
          <w:tab/>
          <w:tab/>
          <w:tab/>
          <w:t xml:space="preserve">    Pin that controls left motor direction</w:t>
          <w:tab/>
        </w:r>
      </w:ins>
    </w:p>
    <w:p>
      <w:pPr>
        <w:pStyle w:val="Body"/>
        <w:ind w:firstLine="520"/>
        <w:rPr>
          <w:ins w:id="454" w:date="2015-04-16T18:52:58Z" w:author="Cyrus Lalkaka"/>
          <w:rFonts w:ascii="Arial Unicode MS" w:cs="Arial Unicode MS" w:hAnsi="Arial Unicode MS" w:eastAsia="Arial Unicode MS"/>
          <w:color w:val="ff5050"/>
          <w:sz w:val="24"/>
          <w:szCs w:val="24"/>
          <w:u w:color="ff5050"/>
          <w:rtl w:val="0"/>
          <w:lang w:val="zh-TW" w:eastAsia="zh-TW"/>
        </w:rPr>
      </w:pPr>
      <w:r>
        <w:rPr>
          <w:rFonts w:ascii="Calibri" w:cs="Calibri" w:hAnsi="Calibri" w:eastAsia="Calibri"/>
          <w:b w:val="1"/>
          <w:bCs w:val="1"/>
          <w:color w:val="ff5050"/>
          <w:sz w:val="24"/>
          <w:szCs w:val="24"/>
          <w:u w:color="ff5050"/>
          <w:rtl w:val="0"/>
          <w:lang w:val="nl-NL"/>
        </w:rPr>
        <w:t>LeftSpeedPin</w:t>
      </w:r>
      <w:r>
        <w:rPr>
          <w:rFonts w:eastAsia="Arial Unicode MS" w:hint="eastAsia"/>
          <w:color w:val="ff5050"/>
          <w:sz w:val="24"/>
          <w:szCs w:val="24"/>
          <w:u w:color="ff5050"/>
          <w:rtl w:val="0"/>
          <w:lang w:val="zh-TW" w:eastAsia="zh-TW"/>
        </w:rPr>
        <w:t>：左电机速度控制引脚</w:t>
      </w:r>
    </w:p>
    <w:p>
      <w:pPr>
        <w:pStyle w:val="Body"/>
        <w:ind w:firstLine="520"/>
        <w:rPr>
          <w:color w:val="ff5050"/>
          <w:sz w:val="24"/>
          <w:szCs w:val="24"/>
          <w:u w:color="ff5050"/>
        </w:rPr>
      </w:pPr>
      <w:ins w:id="455" w:date="2015-04-16T18:52:58Z" w:author="Cyrus Lalkaka">
        <w:r>
          <w:rPr>
            <w:rFonts w:ascii="Arial Unicode MS" w:cs="Arial Unicode MS" w:hAnsi="Arial Unicode MS" w:eastAsia="Arial Unicode MS"/>
            <w:color w:val="ff5050"/>
            <w:sz w:val="24"/>
            <w:szCs w:val="24"/>
            <w:u w:color="ff5050"/>
            <w:rtl w:val="0"/>
            <w:lang w:val="zh-TW" w:eastAsia="zh-TW"/>
          </w:rPr>
          <w:tab/>
          <w:tab/>
          <w:tab/>
          <w:tab/>
          <w:t xml:space="preserve">  Pin that controls left motor speed</w:t>
        </w:r>
      </w:ins>
    </w:p>
    <w:p>
      <w:pPr>
        <w:pStyle w:val="Body"/>
        <w:ind w:firstLine="520"/>
        <w:rPr>
          <w:ins w:id="456" w:date="2015-04-16T18:53:09Z" w:author="Cyrus Lalkaka"/>
          <w:rFonts w:ascii="Arial Unicode MS" w:cs="Arial Unicode MS" w:hAnsi="Arial Unicode MS" w:eastAsia="Arial Unicode MS"/>
          <w:color w:val="ff5050"/>
          <w:sz w:val="24"/>
          <w:szCs w:val="24"/>
          <w:u w:color="ff5050"/>
          <w:rtl w:val="0"/>
          <w:lang w:val="zh-TW" w:eastAsia="zh-TW"/>
        </w:rPr>
      </w:pPr>
      <w:r>
        <w:rPr>
          <w:rFonts w:ascii="Calibri" w:cs="Calibri" w:hAnsi="Calibri" w:eastAsia="Calibri"/>
          <w:b w:val="1"/>
          <w:bCs w:val="1"/>
          <w:color w:val="ff5050"/>
          <w:sz w:val="24"/>
          <w:szCs w:val="24"/>
          <w:u w:color="ff5050"/>
          <w:rtl w:val="0"/>
          <w:lang w:val="en-US"/>
        </w:rPr>
        <w:t>EnRightPin</w:t>
      </w:r>
      <w:r>
        <w:rPr>
          <w:rFonts w:eastAsia="Arial Unicode MS" w:hint="eastAsia"/>
          <w:color w:val="ff5050"/>
          <w:sz w:val="24"/>
          <w:szCs w:val="24"/>
          <w:u w:color="ff5050"/>
          <w:rtl w:val="0"/>
          <w:lang w:val="zh-TW" w:eastAsia="zh-TW"/>
        </w:rPr>
        <w:t>：</w:t>
      </w:r>
      <w:r>
        <w:rPr>
          <w:rFonts w:ascii="Trebuchet MS"/>
          <w:color w:val="ff5050"/>
          <w:sz w:val="24"/>
          <w:szCs w:val="24"/>
          <w:u w:color="ff5050"/>
          <w:rtl w:val="0"/>
        </w:rPr>
        <w:t xml:space="preserve"> </w:t>
      </w:r>
      <w:r>
        <w:rPr>
          <w:rFonts w:eastAsia="Arial Unicode MS" w:hint="eastAsia"/>
          <w:color w:val="ff5050"/>
          <w:sz w:val="24"/>
          <w:szCs w:val="24"/>
          <w:u w:color="ff5050"/>
          <w:rtl w:val="0"/>
          <w:lang w:val="zh-TW" w:eastAsia="zh-TW"/>
        </w:rPr>
        <w:t>右电机使能控制引脚</w:t>
      </w:r>
    </w:p>
    <w:p>
      <w:pPr>
        <w:pStyle w:val="Body"/>
        <w:ind w:firstLine="520"/>
        <w:rPr>
          <w:color w:val="ff5050"/>
          <w:sz w:val="24"/>
          <w:szCs w:val="24"/>
          <w:u w:color="ff5050"/>
        </w:rPr>
      </w:pPr>
      <w:ins w:id="457" w:date="2015-04-16T18:53:09Z" w:author="Cyrus Lalkaka">
        <w:r>
          <w:rPr>
            <w:rFonts w:ascii="Arial Unicode MS" w:cs="Arial Unicode MS" w:hAnsi="Arial Unicode MS" w:eastAsia="Arial Unicode MS"/>
            <w:color w:val="ff5050"/>
            <w:sz w:val="24"/>
            <w:szCs w:val="24"/>
            <w:u w:color="ff5050"/>
            <w:rtl w:val="0"/>
            <w:lang w:val="zh-TW" w:eastAsia="zh-TW"/>
          </w:rPr>
          <w:tab/>
          <w:tab/>
          <w:tab/>
          <w:tab/>
          <w:t>Pin that controls right motor direction</w:t>
        </w:r>
      </w:ins>
    </w:p>
    <w:p>
      <w:pPr>
        <w:pStyle w:val="Body"/>
        <w:ind w:firstLine="520"/>
        <w:rPr>
          <w:ins w:id="458" w:date="2015-04-16T18:53:36Z" w:author="Cyrus Lalkaka"/>
          <w:rFonts w:ascii="Arial Unicode MS" w:cs="Arial Unicode MS" w:hAnsi="Arial Unicode MS" w:eastAsia="Arial Unicode MS"/>
          <w:color w:val="ff5050"/>
          <w:sz w:val="24"/>
          <w:szCs w:val="24"/>
          <w:u w:color="ff5050"/>
          <w:rtl w:val="0"/>
          <w:lang w:val="zh-TW" w:eastAsia="zh-TW"/>
        </w:rPr>
      </w:pPr>
      <w:r>
        <w:rPr>
          <w:rFonts w:ascii="Calibri" w:cs="Calibri" w:hAnsi="Calibri" w:eastAsia="Calibri"/>
          <w:b w:val="1"/>
          <w:bCs w:val="1"/>
          <w:color w:val="ff5050"/>
          <w:sz w:val="24"/>
          <w:szCs w:val="24"/>
          <w:u w:color="ff5050"/>
          <w:rtl w:val="0"/>
          <w:lang w:val="en-US"/>
        </w:rPr>
        <w:t>RightSpeedPin</w:t>
      </w:r>
      <w:r>
        <w:rPr>
          <w:rFonts w:eastAsia="Arial Unicode MS" w:hint="eastAsia"/>
          <w:color w:val="ff5050"/>
          <w:sz w:val="24"/>
          <w:szCs w:val="24"/>
          <w:u w:color="ff5050"/>
          <w:rtl w:val="0"/>
          <w:lang w:val="zh-TW" w:eastAsia="zh-TW"/>
        </w:rPr>
        <w:t>：右电机速度控制引脚</w:t>
      </w:r>
    </w:p>
    <w:p>
      <w:pPr>
        <w:pStyle w:val="Body"/>
        <w:ind w:firstLine="520"/>
        <w:rPr>
          <w:color w:val="ff5050"/>
          <w:sz w:val="24"/>
          <w:szCs w:val="24"/>
          <w:u w:color="ff5050"/>
        </w:rPr>
      </w:pPr>
      <w:ins w:id="459" w:date="2015-04-16T18:53:36Z" w:author="Cyrus Lalkaka">
        <w:r>
          <w:rPr>
            <w:rFonts w:ascii="Arial Unicode MS" w:cs="Arial Unicode MS" w:hAnsi="Arial Unicode MS" w:eastAsia="Arial Unicode MS"/>
            <w:color w:val="ff5050"/>
            <w:sz w:val="24"/>
            <w:szCs w:val="24"/>
            <w:u w:color="ff5050"/>
            <w:rtl w:val="0"/>
            <w:lang w:val="zh-TW" w:eastAsia="zh-TW"/>
          </w:rPr>
          <w:tab/>
          <w:tab/>
          <w:tab/>
          <w:tab/>
          <w:t xml:space="preserve">    </w:t>
        </w:r>
      </w:ins>
      <w:ins w:id="460" w:date="2015-04-16T18:53:36Z" w:author="Cyrus Lalkaka">
        <w:r>
          <w:rPr>
            <w:rFonts w:ascii="Arial Unicode MS"/>
            <w:color w:val="ff5050"/>
            <w:sz w:val="24"/>
            <w:szCs w:val="24"/>
            <w:u w:color="ff5050"/>
            <w:rtl w:val="0"/>
            <w:lang w:val="zh-TW" w:eastAsia="zh-TW"/>
          </w:rPr>
          <w:t>Pin that controls right motor speed</w:t>
        </w:r>
      </w:ins>
    </w:p>
    <w:p>
      <w:pPr>
        <w:pStyle w:val="Body"/>
        <w:ind w:firstLine="480"/>
        <w:rPr>
          <w:color w:val="171717"/>
          <w:sz w:val="24"/>
          <w:szCs w:val="24"/>
          <w:u w:color="171717"/>
        </w:rPr>
      </w:pPr>
    </w:p>
    <w:p>
      <w:pPr>
        <w:pStyle w:val="Body"/>
        <w:ind w:firstLine="480"/>
        <w:rPr>
          <w:ins w:id="461" w:date="2015-04-16T18:55:17Z" w:author="Cyrus Lalkaka"/>
          <w:rFonts w:ascii="Arial Unicode MS" w:cs="Arial Unicode MS" w:hAnsi="Arial Unicode MS" w:eastAsia="Arial Unicode MS"/>
          <w:color w:val="ff5050"/>
          <w:sz w:val="24"/>
          <w:szCs w:val="24"/>
          <w:u w:color="ff5050"/>
          <w:rtl w:val="0"/>
          <w:lang w:val="zh-TW" w:eastAsia="zh-TW"/>
        </w:rPr>
      </w:pPr>
      <w:r>
        <w:rPr>
          <w:rFonts w:eastAsia="Arial Unicode MS" w:hint="eastAsia"/>
          <w:color w:val="ff5050"/>
          <w:sz w:val="24"/>
          <w:szCs w:val="24"/>
          <w:u w:color="ff5050"/>
          <w:rtl w:val="0"/>
          <w:lang w:val="zh-TW" w:eastAsia="zh-TW"/>
        </w:rPr>
        <w:t>所以，之后的代码都需要在开始对电机的引脚进行设置，不可或缺的部分。注意，这个函数需要放在</w:t>
      </w:r>
      <w:ins w:id="462" w:date="2015-04-16T18:51:35Z" w:author="Cyrus Lalkaka">
        <w:r>
          <w:rPr>
            <w:rFonts w:ascii="Arial Unicode MS"/>
            <w:color w:val="ff5050"/>
            <w:sz w:val="24"/>
            <w:szCs w:val="24"/>
            <w:u w:color="ff5050"/>
            <w:rtl w:val="0"/>
            <w:lang w:val="zh-TW" w:eastAsia="zh-TW"/>
          </w:rPr>
          <w:t xml:space="preserve"> </w:t>
        </w:r>
      </w:ins>
      <w:ins w:id="463" w:date="2015-04-16T18:51:35Z" w:author="Cyrus Lalkaka">
        <w:r>
          <w:rPr>
            <w:rFonts w:ascii="Arial Unicode MS"/>
            <w:color w:val="ff5050"/>
            <w:sz w:val="24"/>
            <w:szCs w:val="24"/>
            <w:u w:color="ff5050"/>
            <w:rtl w:val="0"/>
            <w:lang w:val="zh-TW" w:eastAsia="zh-TW"/>
          </w:rPr>
          <w:t xml:space="preserve">void setup() </w:t>
        </w:r>
      </w:ins>
      <w:del w:id="464" w:date="2015-04-16T18:51:31Z" w:author="Cyrus Lalkaka">
        <w:r>
          <w:rPr>
            <w:rFonts w:ascii="Trebuchet MS"/>
            <w:color w:val="ff5050"/>
            <w:sz w:val="24"/>
            <w:szCs w:val="24"/>
            <w:u w:color="ff5050"/>
            <w:rtl w:val="0"/>
          </w:rPr>
          <w:delText>Se</w:delText>
        </w:r>
      </w:del>
      <w:del w:id="465" w:date="2015-04-16T18:51:31Z" w:author="Cyrus Lalkaka">
        <w:r>
          <w:rPr>
            <w:rFonts w:ascii="Trebuchet MS"/>
            <w:color w:val="ff5050"/>
            <w:sz w:val="24"/>
            <w:szCs w:val="24"/>
            <w:u w:color="ff5050"/>
            <w:rtl w:val="0"/>
          </w:rPr>
          <w:delText>tup</w:delText>
        </w:r>
      </w:del>
      <w:r>
        <w:rPr>
          <w:rFonts w:eastAsia="Arial Unicode MS" w:hint="eastAsia"/>
          <w:color w:val="ff5050"/>
          <w:sz w:val="24"/>
          <w:szCs w:val="24"/>
          <w:u w:color="ff5050"/>
          <w:rtl w:val="0"/>
          <w:lang w:val="zh-TW" w:eastAsia="zh-TW"/>
        </w:rPr>
        <w:t>函数中初始化。</w:t>
      </w:r>
    </w:p>
    <w:p>
      <w:pPr>
        <w:pStyle w:val="Body"/>
        <w:ind w:firstLine="480"/>
        <w:rPr>
          <w:color w:val="ff5050"/>
          <w:sz w:val="24"/>
          <w:szCs w:val="24"/>
          <w:u w:color="ff5050"/>
        </w:rPr>
      </w:pPr>
      <w:ins w:id="466" w:date="2015-04-16T18:55:17Z" w:author="Cyrus Lalkaka">
        <w:r>
          <w:rPr>
            <w:rFonts w:ascii="Arial Unicode MS"/>
            <w:color w:val="ff5050"/>
            <w:sz w:val="24"/>
            <w:szCs w:val="24"/>
            <w:u w:color="ff5050"/>
            <w:rtl w:val="0"/>
            <w:lang w:val="zh-TW" w:eastAsia="zh-TW"/>
          </w:rPr>
          <w:t>Please note: the Pirate</w:t>
        </w:r>
      </w:ins>
      <w:ins w:id="467" w:date="2015-04-16T18:55:17Z" w:author="Cyrus Lalkaka">
        <w:r>
          <w:rPr>
            <w:rFonts w:hAnsi="Arial Unicode MS" w:hint="default"/>
            <w:color w:val="ff5050"/>
            <w:sz w:val="24"/>
            <w:szCs w:val="24"/>
            <w:u w:color="ff5050"/>
            <w:rtl w:val="0"/>
            <w:lang w:val="zh-TW" w:eastAsia="zh-TW"/>
          </w:rPr>
          <w:t>’</w:t>
        </w:r>
      </w:ins>
      <w:ins w:id="468" w:date="2015-04-16T18:55:17Z" w:author="Cyrus Lalkaka">
        <w:r>
          <w:rPr>
            <w:rFonts w:ascii="Arial Unicode MS"/>
            <w:color w:val="ff5050"/>
            <w:sz w:val="24"/>
            <w:szCs w:val="24"/>
            <w:u w:color="ff5050"/>
            <w:rtl w:val="0"/>
            <w:lang w:val="zh-TW" w:eastAsia="zh-TW"/>
          </w:rPr>
          <w:t>s motors won</w:t>
        </w:r>
      </w:ins>
      <w:ins w:id="469" w:date="2015-04-16T18:55:17Z" w:author="Cyrus Lalkaka">
        <w:r>
          <w:rPr>
            <w:rFonts w:hAnsi="Arial Unicode MS" w:hint="default"/>
            <w:color w:val="ff5050"/>
            <w:sz w:val="24"/>
            <w:szCs w:val="24"/>
            <w:u w:color="ff5050"/>
            <w:rtl w:val="0"/>
            <w:lang w:val="zh-TW" w:eastAsia="zh-TW"/>
          </w:rPr>
          <w:t>’</w:t>
        </w:r>
      </w:ins>
      <w:ins w:id="470" w:date="2015-04-16T18:55:17Z" w:author="Cyrus Lalkaka">
        <w:r>
          <w:rPr>
            <w:rFonts w:ascii="Arial Unicode MS"/>
            <w:color w:val="ff5050"/>
            <w:sz w:val="24"/>
            <w:szCs w:val="24"/>
            <w:u w:color="ff5050"/>
            <w:rtl w:val="0"/>
            <w:lang w:val="zh-TW" w:eastAsia="zh-TW"/>
          </w:rPr>
          <w:t xml:space="preserve">t run without the inclusion of this function. Also, this function </w:t>
        </w:r>
      </w:ins>
      <w:ins w:id="471" w:date="2015-04-16T18:55:17Z" w:author="Cyrus Lalkaka">
        <w:r>
          <w:rPr>
            <w:rFonts w:ascii="Arial Unicode MS"/>
            <w:color w:val="ff5050"/>
            <w:sz w:val="24"/>
            <w:szCs w:val="24"/>
            <w:u w:color="ff5050"/>
            <w:rtl w:val="0"/>
            <w:lang w:val="zh-TW" w:eastAsia="zh-TW"/>
          </w:rPr>
          <w:t>must be placed within the void setup() field in your Arduino sketch.</w:t>
        </w:r>
      </w:ins>
    </w:p>
    <w:p>
      <w:pPr>
        <w:pStyle w:val="Body"/>
        <w:rPr>
          <w:color w:val="ff5050"/>
          <w:sz w:val="24"/>
          <w:szCs w:val="24"/>
          <w:u w:color="ff5050"/>
        </w:rPr>
      </w:pPr>
      <w:del w:id="472" w:date="2015-04-16T18:55:21Z" w:author="Cyrus Lalkaka">
        <w:r>
          <w:rPr>
            <w:rFonts w:ascii="Calibri" w:cs="Calibri" w:hAnsi="Calibri" w:eastAsia="Calibri"/>
            <w:color w:val="ff5050"/>
            <w:sz w:val="24"/>
            <w:szCs w:val="24"/>
            <w:u w:color="ff5050"/>
            <w:rtl w:val="0"/>
            <w:lang w:val="en-US"/>
          </w:rPr>
          <w:delText>Please notice that this function shall be initiated within the Setup function.</w:delText>
        </w:r>
      </w:del>
    </w:p>
    <w:p>
      <w:pPr>
        <w:pStyle w:val="Body"/>
        <w:ind w:firstLine="480"/>
        <w:rPr>
          <w:color w:val="171717"/>
          <w:sz w:val="24"/>
          <w:szCs w:val="24"/>
          <w:u w:color="171717"/>
        </w:rPr>
      </w:pPr>
    </w:p>
    <w:p>
      <w:pPr>
        <w:pStyle w:val="Body"/>
        <w:rPr>
          <w:ins w:id="473" w:date="2015-04-16T19:19:01Z" w:author="Cyrus Lalkaka"/>
          <w:rFonts w:ascii="Arial Unicode MS" w:cs="Arial Unicode MS" w:hAnsi="Arial Unicode MS" w:eastAsia="Arial Unicode MS"/>
          <w:color w:val="171717"/>
          <w:sz w:val="24"/>
          <w:szCs w:val="24"/>
          <w:u w:color="171717"/>
          <w:rtl w:val="0"/>
          <w:lang w:val="zh-TW" w:eastAsia="zh-TW"/>
        </w:rPr>
      </w:pPr>
      <w:r>
        <w:rPr>
          <w:rFonts w:eastAsia="Arial Unicode MS" w:hint="eastAsia"/>
          <w:color w:val="171717"/>
          <w:sz w:val="24"/>
          <w:szCs w:val="24"/>
          <w:u w:color="171717"/>
          <w:rtl w:val="0"/>
          <w:lang w:val="zh-TW" w:eastAsia="zh-TW"/>
        </w:rPr>
        <w:t>在</w:t>
      </w:r>
      <w:ins w:id="474" w:date="2015-04-16T18:55:24Z" w:author="Cyrus Lalkaka">
        <w:r>
          <w:rPr>
            <w:rFonts w:ascii="Arial Unicode MS"/>
            <w:color w:val="171717"/>
            <w:sz w:val="24"/>
            <w:szCs w:val="24"/>
            <w:u w:color="171717"/>
            <w:rtl w:val="0"/>
            <w:lang w:val="zh-TW" w:eastAsia="zh-TW"/>
          </w:rPr>
          <w:t xml:space="preserve"> void </w:t>
        </w:r>
      </w:ins>
      <w:r>
        <w:rPr>
          <w:rFonts w:ascii="Calibri" w:cs="Calibri" w:hAnsi="Calibri" w:eastAsia="Calibri"/>
          <w:color w:val="171717"/>
          <w:sz w:val="24"/>
          <w:szCs w:val="24"/>
          <w:u w:color="171717"/>
          <w:rtl w:val="0"/>
        </w:rPr>
        <w:t>setup()</w:t>
      </w:r>
      <w:r>
        <w:rPr>
          <w:rFonts w:eastAsia="Arial Unicode MS" w:hint="eastAsia"/>
          <w:color w:val="171717"/>
          <w:sz w:val="24"/>
          <w:szCs w:val="24"/>
          <w:u w:color="171717"/>
          <w:rtl w:val="0"/>
          <w:lang w:val="zh-TW" w:eastAsia="zh-TW"/>
        </w:rPr>
        <w:t>函数中，我们对小车的</w:t>
      </w:r>
      <w:r>
        <w:rPr>
          <w:rFonts w:eastAsia="Arial Unicode MS" w:hint="eastAsia"/>
          <w:color w:val="ff7c80"/>
          <w:sz w:val="24"/>
          <w:szCs w:val="24"/>
          <w:u w:color="ff7c80"/>
          <w:rtl w:val="0"/>
          <w:lang w:val="zh-TW" w:eastAsia="zh-TW"/>
        </w:rPr>
        <w:t>正方向</w:t>
      </w:r>
      <w:r>
        <w:rPr>
          <w:rFonts w:eastAsia="Arial Unicode MS" w:hint="eastAsia"/>
          <w:color w:val="171717"/>
          <w:sz w:val="24"/>
          <w:szCs w:val="24"/>
          <w:u w:color="171717"/>
          <w:rtl w:val="0"/>
          <w:lang w:val="zh-TW" w:eastAsia="zh-TW"/>
        </w:rPr>
        <w:t>做了设置，这里特意对正方向重点说明。通过前面的测试代码后，我们发现电机的转向并不与我们代码相符，那是由于电机的线序顺序导致的，电机没有正负，上电后就能运转，把正负极对换则是相反的顺序。</w:t>
      </w:r>
    </w:p>
    <w:p>
      <w:pPr>
        <w:pStyle w:val="Body"/>
        <w:rPr>
          <w:color w:val="171717"/>
          <w:sz w:val="24"/>
          <w:szCs w:val="24"/>
          <w:u w:color="171717"/>
        </w:rPr>
      </w:pPr>
      <w:ins w:id="475" w:date="2015-04-16T19:19:01Z" w:author="Cyrus Lalkaka">
        <w:r>
          <w:rPr>
            <w:rFonts w:ascii="Arial Unicode MS"/>
            <w:color w:val="171717"/>
            <w:sz w:val="24"/>
            <w:szCs w:val="24"/>
            <w:u w:color="171717"/>
            <w:rtl w:val="0"/>
            <w:lang w:val="zh-TW" w:eastAsia="zh-TW"/>
          </w:rPr>
          <w:t>In testing the Pirate</w:t>
        </w:r>
      </w:ins>
      <w:ins w:id="476" w:date="2015-04-16T19:19:01Z" w:author="Cyrus Lalkaka">
        <w:r>
          <w:rPr>
            <w:rFonts w:hAnsi="Arial Unicode MS" w:hint="default"/>
            <w:color w:val="171717"/>
            <w:sz w:val="24"/>
            <w:szCs w:val="24"/>
            <w:u w:color="171717"/>
            <w:rtl w:val="0"/>
            <w:lang w:val="zh-TW" w:eastAsia="zh-TW"/>
          </w:rPr>
          <w:t>’</w:t>
        </w:r>
      </w:ins>
      <w:ins w:id="477" w:date="2015-04-16T19:19:01Z" w:author="Cyrus Lalkaka">
        <w:r>
          <w:rPr>
            <w:rFonts w:ascii="Arial Unicode MS"/>
            <w:color w:val="171717"/>
            <w:sz w:val="24"/>
            <w:szCs w:val="24"/>
            <w:u w:color="171717"/>
            <w:rtl w:val="0"/>
            <w:lang w:val="zh-TW" w:eastAsia="zh-TW"/>
          </w:rPr>
          <w:t>s forward motion before, we might</w:t>
        </w:r>
      </w:ins>
      <w:ins w:id="478" w:date="2015-04-16T19:19:01Z" w:author="Cyrus Lalkaka">
        <w:r>
          <w:rPr>
            <w:rFonts w:hAnsi="Arial Unicode MS" w:hint="default"/>
            <w:color w:val="171717"/>
            <w:sz w:val="24"/>
            <w:szCs w:val="24"/>
            <w:u w:color="171717"/>
            <w:rtl w:val="0"/>
            <w:lang w:val="zh-TW" w:eastAsia="zh-TW"/>
          </w:rPr>
          <w:t>’</w:t>
        </w:r>
      </w:ins>
      <w:ins w:id="479" w:date="2015-04-16T19:19:01Z" w:author="Cyrus Lalkaka">
        <w:r>
          <w:rPr>
            <w:rFonts w:ascii="Arial Unicode MS"/>
            <w:color w:val="171717"/>
            <w:sz w:val="24"/>
            <w:szCs w:val="24"/>
            <w:u w:color="171717"/>
            <w:rtl w:val="0"/>
            <w:lang w:val="zh-TW" w:eastAsia="zh-TW"/>
          </w:rPr>
          <w:t>ve encountered a certain problem: the car will start to drift, change directions and not quite follow the code we</w:t>
        </w:r>
      </w:ins>
      <w:ins w:id="480" w:date="2015-04-16T19:19:01Z" w:author="Cyrus Lalkaka">
        <w:r>
          <w:rPr>
            <w:rFonts w:hAnsi="Arial Unicode MS" w:hint="default"/>
            <w:color w:val="171717"/>
            <w:sz w:val="24"/>
            <w:szCs w:val="24"/>
            <w:u w:color="171717"/>
            <w:rtl w:val="0"/>
            <w:lang w:val="zh-TW" w:eastAsia="zh-TW"/>
          </w:rPr>
          <w:t>’</w:t>
        </w:r>
      </w:ins>
      <w:ins w:id="481" w:date="2015-04-16T19:19:01Z" w:author="Cyrus Lalkaka">
        <w:r>
          <w:rPr>
            <w:rFonts w:ascii="Arial Unicode MS"/>
            <w:color w:val="171717"/>
            <w:sz w:val="24"/>
            <w:szCs w:val="24"/>
            <w:u w:color="171717"/>
            <w:rtl w:val="0"/>
            <w:lang w:val="zh-TW" w:eastAsia="zh-TW"/>
          </w:rPr>
          <w:t>ve given it. This is due to the motor wires not being soldered to the batteries in the correct manner.</w:t>
        </w:r>
      </w:ins>
    </w:p>
    <w:p>
      <w:pPr>
        <w:pStyle w:val="Body"/>
        <w:rPr>
          <w:del w:id="482" w:date="2015-04-16T19:28:29Z" w:author="Cyrus Lalkaka"/>
          <w:color w:val="171717"/>
          <w:sz w:val="24"/>
          <w:szCs w:val="24"/>
          <w:u w:color="171717"/>
        </w:rPr>
      </w:pPr>
      <w:del w:id="483" w:date="2015-04-16T19:28:29Z" w:author="Cyrus Lalkaka">
        <w:r>
          <w:rPr>
            <w:rFonts w:ascii="Calibri" w:cs="Calibri" w:hAnsi="Calibri" w:eastAsia="Calibri"/>
            <w:color w:val="171717"/>
            <w:sz w:val="24"/>
            <w:szCs w:val="24"/>
            <w:u w:color="171717"/>
            <w:rtl w:val="0"/>
            <w:lang w:val="en-US"/>
          </w:rPr>
          <w:delText xml:space="preserve">We have set the straight direction for the robot by writing the code within the function of setup(). As we have tested those codes, we have found that the motor is not rotating in the same direction as it is written in the codes. This is mainly because that the cables are attached to the poles of the battery charge in a wrong way. </w:delText>
        </w:r>
      </w:del>
    </w:p>
    <w:p>
      <w:pPr>
        <w:pStyle w:val="Body"/>
        <w:rPr>
          <w:color w:val="171717"/>
          <w:sz w:val="24"/>
          <w:szCs w:val="24"/>
          <w:u w:color="171717"/>
        </w:rPr>
      </w:pPr>
    </w:p>
    <w:p>
      <w:pPr>
        <w:pStyle w:val="Body"/>
        <w:ind w:firstLine="480"/>
        <w:rPr>
          <w:color w:val="171717"/>
          <w:sz w:val="24"/>
          <w:szCs w:val="24"/>
          <w:u w:color="171717"/>
        </w:rPr>
      </w:pPr>
      <w:r>
        <w:rPr>
          <w:rFonts w:eastAsia="Arial Unicode MS" w:hint="eastAsia"/>
          <w:color w:val="171717"/>
          <w:sz w:val="24"/>
          <w:szCs w:val="24"/>
          <w:u w:color="171717"/>
          <w:rtl w:val="0"/>
          <w:lang w:val="zh-TW" w:eastAsia="zh-TW"/>
        </w:rPr>
        <w:t>所以，电机无非就两个顺序，正转和反转。我们在代码中通过</w:t>
      </w:r>
      <w:r>
        <w:rPr>
          <w:rFonts w:ascii="Trebuchet MS"/>
          <w:color w:val="171717"/>
          <w:sz w:val="24"/>
          <w:szCs w:val="24"/>
          <w:u w:color="171717"/>
          <w:rtl w:val="0"/>
        </w:rPr>
        <w:t>LOW/HIGH</w:t>
      </w:r>
      <w:r>
        <w:rPr>
          <w:rFonts w:eastAsia="Arial Unicode MS" w:hint="eastAsia"/>
          <w:color w:val="171717"/>
          <w:sz w:val="24"/>
          <w:szCs w:val="24"/>
          <w:u w:color="171717"/>
          <w:rtl w:val="0"/>
          <w:lang w:val="zh-TW" w:eastAsia="zh-TW"/>
        </w:rPr>
        <w:t>来调整电机</w:t>
      </w:r>
      <w:bookmarkStart w:name="OLE_LINK14" w:id="484"/>
      <w:r>
        <w:rPr>
          <w:rFonts w:eastAsia="Arial Unicode MS" w:hint="eastAsia"/>
          <w:color w:val="171717"/>
          <w:sz w:val="24"/>
          <w:szCs w:val="24"/>
          <w:u w:color="171717"/>
          <w:rtl w:val="0"/>
          <w:lang w:val="zh-TW" w:eastAsia="zh-TW"/>
        </w:rPr>
        <w:t>的正反转。我们这里并不制定</w:t>
      </w:r>
      <w:r>
        <w:rPr>
          <w:rFonts w:ascii="Trebuchet MS"/>
          <w:color w:val="171717"/>
          <w:sz w:val="24"/>
          <w:szCs w:val="24"/>
          <w:u w:color="171717"/>
          <w:rtl w:val="0"/>
        </w:rPr>
        <w:t>LOW</w:t>
      </w:r>
      <w:r>
        <w:rPr>
          <w:rFonts w:eastAsia="Arial Unicode MS" w:hint="eastAsia"/>
          <w:color w:val="171717"/>
          <w:sz w:val="24"/>
          <w:szCs w:val="24"/>
          <w:u w:color="171717"/>
          <w:rtl w:val="0"/>
          <w:lang w:val="zh-TW" w:eastAsia="zh-TW"/>
        </w:rPr>
        <w:t>就是正转或者反转，因个人接线情况而定。</w:t>
      </w:r>
    </w:p>
    <w:p>
      <w:pPr>
        <w:pStyle w:val="Body"/>
        <w:ind w:firstLine="480"/>
        <w:rPr>
          <w:color w:val="171717"/>
          <w:sz w:val="24"/>
          <w:szCs w:val="24"/>
          <w:u w:color="171717"/>
        </w:rPr>
      </w:pPr>
      <w:del w:id="485" w:date="2015-04-16T19:19:53Z" w:author="Cyrus Lalkaka">
        <w:r>
          <w:rPr>
            <w:rFonts w:ascii="Trebuchet MS"/>
            <w:color w:val="171717"/>
            <w:sz w:val="24"/>
            <w:szCs w:val="24"/>
            <w:u w:color="171717"/>
            <w:rtl w:val="0"/>
            <w:lang w:val="en-US"/>
          </w:rPr>
          <w:delText xml:space="preserve">In fact, the motor would roll clockwise or counterclockwise. We may adjust how the motor rolls by writing LOW or HIGH while coding. </w:delText>
        </w:r>
      </w:del>
      <w:bookmarkEnd w:id="484"/>
      <w:ins w:id="486" w:date="2015-04-16T19:27:28Z" w:author="Cyrus Lalkaka">
        <w:r>
          <w:rPr>
            <w:rFonts w:ascii="Trebuchet MS"/>
            <w:color w:val="171717"/>
            <w:sz w:val="24"/>
            <w:szCs w:val="24"/>
            <w:u w:color="171717"/>
            <w:rtl w:val="0"/>
            <w:lang w:val="en-US"/>
          </w:rPr>
          <w:t>Don</w:t>
        </w:r>
      </w:ins>
      <w:ins w:id="487" w:date="2015-04-16T19:27:28Z" w:author="Cyrus Lalkaka">
        <w:r>
          <w:rPr>
            <w:rFonts w:hAnsi="Trebuchet MS" w:hint="default"/>
            <w:color w:val="171717"/>
            <w:sz w:val="24"/>
            <w:szCs w:val="24"/>
            <w:u w:color="171717"/>
            <w:rtl w:val="0"/>
            <w:lang w:val="en-US"/>
          </w:rPr>
          <w:t>’</w:t>
        </w:r>
      </w:ins>
      <w:ins w:id="488" w:date="2015-04-16T19:27:28Z" w:author="Cyrus Lalkaka">
        <w:r>
          <w:rPr>
            <w:rFonts w:ascii="Trebuchet MS"/>
            <w:color w:val="171717"/>
            <w:sz w:val="24"/>
            <w:szCs w:val="24"/>
            <w:u w:color="171717"/>
            <w:rtl w:val="0"/>
            <w:lang w:val="en-US"/>
          </w:rPr>
          <w:t xml:space="preserve">t worry </w:t>
        </w:r>
      </w:ins>
      <w:ins w:id="489" w:date="2015-04-16T19:27:28Z" w:author="Cyrus Lalkaka">
        <w:r>
          <w:rPr>
            <w:rFonts w:hAnsi="Trebuchet MS" w:hint="default"/>
            <w:color w:val="171717"/>
            <w:sz w:val="24"/>
            <w:szCs w:val="24"/>
            <w:u w:color="171717"/>
            <w:rtl w:val="0"/>
            <w:lang w:val="en-US"/>
          </w:rPr>
          <w:t xml:space="preserve">— </w:t>
        </w:r>
      </w:ins>
      <w:ins w:id="490" w:date="2015-04-16T19:27:28Z" w:author="Cyrus Lalkaka">
        <w:r>
          <w:rPr>
            <w:rFonts w:ascii="Trebuchet MS"/>
            <w:color w:val="171717"/>
            <w:sz w:val="24"/>
            <w:szCs w:val="24"/>
            <w:u w:color="171717"/>
            <w:rtl w:val="0"/>
            <w:lang w:val="en-US"/>
          </w:rPr>
          <w:t>we can correct this through code. By using LOW/HIGH values, we can adjust the direction of the car</w:t>
        </w:r>
      </w:ins>
      <w:ins w:id="491" w:date="2015-04-16T19:27:28Z" w:author="Cyrus Lalkaka">
        <w:r>
          <w:rPr>
            <w:rFonts w:hAnsi="Trebuchet MS" w:hint="default"/>
            <w:color w:val="171717"/>
            <w:sz w:val="24"/>
            <w:szCs w:val="24"/>
            <w:u w:color="171717"/>
            <w:rtl w:val="0"/>
            <w:lang w:val="en-US"/>
          </w:rPr>
          <w:t>’</w:t>
        </w:r>
      </w:ins>
      <w:ins w:id="492" w:date="2015-04-16T19:27:28Z" w:author="Cyrus Lalkaka">
        <w:r>
          <w:rPr>
            <w:rFonts w:ascii="Trebuchet MS"/>
            <w:color w:val="171717"/>
            <w:sz w:val="24"/>
            <w:szCs w:val="24"/>
            <w:u w:color="171717"/>
            <w:rtl w:val="0"/>
            <w:lang w:val="en-US"/>
          </w:rPr>
          <w:t>s turns.</w:t>
        </w:r>
      </w:ins>
    </w:p>
    <w:p>
      <w:pPr>
        <w:pStyle w:val="Body"/>
        <w:ind w:firstLine="480"/>
        <w:rPr>
          <w:color w:val="171717"/>
          <w:sz w:val="24"/>
          <w:szCs w:val="24"/>
          <w:u w:color="171717"/>
        </w:rPr>
      </w:pPr>
    </w:p>
    <w:p>
      <w:pPr>
        <w:pStyle w:val="List Paragraph"/>
        <w:numPr>
          <w:ilvl w:val="0"/>
          <w:numId w:val="30"/>
        </w:numPr>
        <w:tabs>
          <w:tab w:val="num" w:pos="368"/>
          <w:tab w:val="clear" w:pos="420"/>
        </w:tabs>
        <w:bidi w:val="0"/>
        <w:ind w:left="368" w:right="0" w:hanging="368"/>
        <w:jc w:val="both"/>
        <w:rPr>
          <w:rFonts w:ascii="Trebuchet MS" w:cs="Trebuchet MS" w:hAnsi="Trebuchet MS" w:eastAsia="Trebuchet MS"/>
          <w:b w:val="1"/>
          <w:bCs w:val="1"/>
          <w:color w:val="171717"/>
          <w:position w:val="0"/>
          <w:sz w:val="21"/>
          <w:szCs w:val="21"/>
          <w:u w:color="171717"/>
          <w:rtl w:val="0"/>
        </w:rPr>
      </w:pPr>
      <w:r>
        <w:rPr>
          <w:rFonts w:eastAsia="Arial Unicode MS" w:hint="eastAsia"/>
          <w:b w:val="0"/>
          <w:bCs w:val="0"/>
          <w:color w:val="171717"/>
          <w:sz w:val="24"/>
          <w:szCs w:val="24"/>
          <w:u w:color="171717"/>
          <w:rtl w:val="0"/>
          <w:lang w:val="en-US" w:eastAsia="zh-TW"/>
        </w:rPr>
        <w:t>如何调整小车正方向？</w:t>
      </w:r>
    </w:p>
    <w:p>
      <w:pPr>
        <w:pStyle w:val="List Paragraph"/>
        <w:ind w:left="420" w:firstLine="0"/>
        <w:rPr>
          <w:rFonts w:ascii="Calibri" w:cs="Calibri" w:hAnsi="Calibri" w:eastAsia="Calibri"/>
          <w:b w:val="1"/>
          <w:bCs w:val="1"/>
          <w:color w:val="171717"/>
          <w:sz w:val="24"/>
          <w:szCs w:val="24"/>
          <w:u w:color="171717"/>
        </w:rPr>
      </w:pPr>
      <w:r>
        <w:rPr>
          <w:rFonts w:ascii="Calibri" w:cs="Calibri" w:hAnsi="Calibri" w:eastAsia="Calibri"/>
          <w:b w:val="1"/>
          <w:bCs w:val="1"/>
          <w:color w:val="171717"/>
          <w:sz w:val="24"/>
          <w:szCs w:val="24"/>
          <w:u w:color="171717"/>
          <w:rtl w:val="0"/>
          <w:lang w:val="en-US"/>
        </w:rPr>
        <w:t>How to Adjust the Straight Direction for the Robot Car?</w:t>
      </w:r>
    </w:p>
    <w:p>
      <w:pPr>
        <w:pStyle w:val="List Paragraph"/>
        <w:ind w:left="420" w:firstLine="0"/>
        <w:rPr>
          <w:color w:val="171717"/>
          <w:sz w:val="24"/>
          <w:szCs w:val="24"/>
          <w:u w:color="171717"/>
        </w:rPr>
      </w:pPr>
      <w:r>
        <w:rPr>
          <w:rFonts w:eastAsia="Arial Unicode MS" w:hint="eastAsia"/>
          <w:color w:val="171717"/>
          <w:sz w:val="24"/>
          <w:szCs w:val="24"/>
          <w:u w:color="171717"/>
          <w:rtl w:val="0"/>
          <w:lang w:val="zh-TW" w:eastAsia="zh-TW"/>
        </w:rPr>
        <w:t>调整电机的方向，我们需要用到下面这句语句是：</w:t>
      </w:r>
    </w:p>
    <w:p>
      <w:pPr>
        <w:pStyle w:val="List Paragraph"/>
        <w:ind w:left="420" w:firstLine="0"/>
        <w:rPr>
          <w:color w:val="171717"/>
          <w:sz w:val="24"/>
          <w:szCs w:val="24"/>
          <w:u w:color="171717"/>
        </w:rPr>
      </w:pPr>
      <w:del w:id="493" w:date="2015-04-16T19:27:39Z" w:author="Cyrus Lalkaka">
        <w:r>
          <w:rPr>
            <w:rFonts w:ascii="Trebuchet MS"/>
            <w:color w:val="171717"/>
            <w:sz w:val="24"/>
            <w:szCs w:val="24"/>
            <w:u w:color="171717"/>
            <w:rtl w:val="0"/>
            <w:lang w:val="en-US"/>
          </w:rPr>
          <w:delText>To adjust how the motor moves, we need the following statement.</w:delText>
        </w:r>
      </w:del>
      <w:ins w:id="494" w:date="2015-04-16T19:27:57Z" w:author="Cyrus Lalkaka">
        <w:r>
          <w:rPr>
            <w:rFonts w:ascii="Trebuchet MS"/>
            <w:color w:val="171717"/>
            <w:sz w:val="24"/>
            <w:szCs w:val="24"/>
            <w:u w:color="171717"/>
            <w:rtl w:val="0"/>
            <w:lang w:val="en-US"/>
          </w:rPr>
          <w:t>To adjust the direction of the motors and wheels, we need the following line of code:</w:t>
        </w:r>
      </w:ins>
    </w:p>
    <w:p>
      <w:pPr>
        <w:pStyle w:val="List Paragraph"/>
        <w:ind w:left="420" w:firstLine="0"/>
        <w:rPr>
          <w:color w:val="538135"/>
          <w:sz w:val="24"/>
          <w:szCs w:val="24"/>
          <w:u w:color="538135"/>
        </w:rPr>
      </w:pPr>
      <w:r>
        <w:rPr>
          <w:rFonts w:ascii="Trebuchet MS"/>
          <w:color w:val="538135"/>
          <w:sz w:val="24"/>
          <w:szCs w:val="24"/>
          <w:u w:color="538135"/>
          <w:rtl w:val="0"/>
          <w:lang w:val="en-US"/>
        </w:rPr>
        <w:t>Robot.Direction (LOW,HIGH);</w:t>
      </w:r>
    </w:p>
    <w:p>
      <w:pPr>
        <w:pStyle w:val="List Paragraph"/>
        <w:ind w:left="420" w:firstLine="0"/>
        <w:rPr>
          <w:color w:val="538135"/>
          <w:sz w:val="24"/>
          <w:szCs w:val="24"/>
          <w:u w:color="538135"/>
        </w:rPr>
      </w:pPr>
    </w:p>
    <w:p>
      <w:pPr>
        <w:pStyle w:val="List Paragraph"/>
        <w:ind w:left="420" w:firstLine="0"/>
        <w:rPr>
          <w:ins w:id="495" w:date="2015-04-16T19:29:11Z" w:author="Cyrus Lalkaka"/>
          <w:rFonts w:ascii="Arial Unicode MS" w:cs="Arial Unicode MS" w:hAnsi="Arial Unicode MS" w:eastAsia="Arial Unicode MS"/>
          <w:color w:val="ff5050"/>
          <w:sz w:val="24"/>
          <w:szCs w:val="24"/>
          <w:u w:color="ff5050"/>
          <w:rtl w:val="0"/>
          <w:lang w:val="zh-TW" w:eastAsia="zh-TW"/>
        </w:rPr>
      </w:pPr>
      <w:r>
        <w:rPr>
          <w:rFonts w:eastAsia="Arial Unicode MS" w:hint="eastAsia"/>
          <w:color w:val="ff5050"/>
          <w:sz w:val="24"/>
          <w:szCs w:val="24"/>
          <w:u w:color="ff5050"/>
          <w:rtl w:val="0"/>
          <w:lang w:val="zh-TW" w:eastAsia="zh-TW"/>
        </w:rPr>
        <w:t>函数格式如下：</w:t>
      </w:r>
    </w:p>
    <w:p>
      <w:pPr>
        <w:pStyle w:val="List Paragraph"/>
        <w:ind w:left="420" w:firstLine="0"/>
        <w:rPr>
          <w:rFonts w:ascii="Calibri" w:cs="Calibri" w:hAnsi="Calibri" w:eastAsia="Calibri"/>
          <w:b w:val="1"/>
          <w:bCs w:val="1"/>
          <w:color w:val="ff5050"/>
          <w:sz w:val="24"/>
          <w:szCs w:val="24"/>
          <w:u w:color="ff5050"/>
        </w:rPr>
      </w:pPr>
      <w:ins w:id="496" w:date="2015-04-16T19:29:11Z" w:author="Cyrus Lalkaka">
        <w:r>
          <w:rPr>
            <w:rFonts w:ascii="Arial Unicode MS"/>
            <w:color w:val="ff5050"/>
            <w:sz w:val="24"/>
            <w:szCs w:val="24"/>
            <w:u w:color="ff5050"/>
            <w:rtl w:val="0"/>
            <w:lang w:val="zh-TW" w:eastAsia="zh-TW"/>
          </w:rPr>
          <w:t>The function is as follows:</w:t>
        </w:r>
      </w:ins>
      <w:r>
        <w:rPr>
          <w:color w:val="ff5050"/>
          <w:sz w:val="24"/>
          <w:szCs w:val="24"/>
          <w:u w:color="ff5050"/>
          <w:rtl w:val="0"/>
        </w:rPr>
        <w:br w:type="textWrapping"/>
      </w:r>
      <w:r>
        <w:rPr>
          <w:rFonts w:ascii="Calibri" w:cs="Calibri" w:hAnsi="Calibri" w:eastAsia="Calibri"/>
          <w:b w:val="1"/>
          <w:bCs w:val="1"/>
          <w:color w:val="ff5050"/>
          <w:sz w:val="24"/>
          <w:szCs w:val="24"/>
          <w:u w:color="ff5050"/>
          <w:rtl w:val="0"/>
          <w:lang w:val="en-US"/>
        </w:rPr>
        <w:t>Robot.Direction (LeftDirection, RightDirection);</w:t>
      </w:r>
    </w:p>
    <w:p>
      <w:pPr>
        <w:pStyle w:val="Body"/>
        <w:ind w:firstLine="480"/>
        <w:rPr>
          <w:ins w:id="497" w:date="2015-04-16T20:12:21Z" w:author="Cyrus Lalkaka"/>
          <w:rFonts w:ascii="Arial Unicode MS" w:cs="Arial Unicode MS" w:hAnsi="Arial Unicode MS" w:eastAsia="Arial Unicode MS"/>
          <w:color w:val="ff5050"/>
          <w:sz w:val="24"/>
          <w:szCs w:val="24"/>
          <w:u w:color="ff5050"/>
          <w:rtl w:val="0"/>
          <w:lang w:val="zh-TW" w:eastAsia="zh-TW"/>
        </w:rPr>
      </w:pPr>
      <w:r>
        <w:rPr>
          <w:rFonts w:eastAsia="Arial Unicode MS" w:hint="eastAsia"/>
          <w:color w:val="ff5050"/>
          <w:sz w:val="24"/>
          <w:szCs w:val="24"/>
          <w:u w:color="ff5050"/>
          <w:rtl w:val="0"/>
          <w:lang w:val="zh-TW" w:eastAsia="zh-TW"/>
        </w:rPr>
        <w:t>这个函数是用来设置电机的正方向的，函数分别有两个参数</w:t>
      </w:r>
      <w:r>
        <w:rPr>
          <w:rFonts w:ascii="Trebuchet MS"/>
          <w:color w:val="ff5050"/>
          <w:sz w:val="24"/>
          <w:szCs w:val="24"/>
          <w:u w:color="ff5050"/>
          <w:rtl w:val="0"/>
          <w:lang w:val="en-US"/>
        </w:rPr>
        <w:t>LeftDirection</w:t>
      </w:r>
      <w:r>
        <w:rPr>
          <w:rFonts w:eastAsia="Arial Unicode MS" w:hint="eastAsia"/>
          <w:color w:val="ff5050"/>
          <w:sz w:val="24"/>
          <w:szCs w:val="24"/>
          <w:u w:color="ff5050"/>
          <w:rtl w:val="0"/>
          <w:lang w:val="zh-TW" w:eastAsia="zh-TW"/>
        </w:rPr>
        <w:t>和</w:t>
      </w:r>
      <w:r>
        <w:rPr>
          <w:rFonts w:ascii="Trebuchet MS"/>
          <w:color w:val="ff5050"/>
          <w:sz w:val="24"/>
          <w:szCs w:val="24"/>
          <w:u w:color="ff5050"/>
          <w:rtl w:val="0"/>
          <w:lang w:val="en-US"/>
        </w:rPr>
        <w:t>RightDirection</w:t>
      </w:r>
      <w:r>
        <w:rPr>
          <w:rFonts w:eastAsia="Arial Unicode MS" w:hint="eastAsia"/>
          <w:color w:val="ff5050"/>
          <w:sz w:val="24"/>
          <w:szCs w:val="24"/>
          <w:u w:color="ff5050"/>
          <w:rtl w:val="0"/>
          <w:lang w:val="zh-TW" w:eastAsia="zh-TW"/>
        </w:rPr>
        <w:t>，可写入值为（</w:t>
      </w:r>
      <w:r>
        <w:rPr>
          <w:rFonts w:ascii="Trebuchet MS"/>
          <w:color w:val="ff5050"/>
          <w:sz w:val="24"/>
          <w:szCs w:val="24"/>
          <w:u w:color="ff5050"/>
          <w:rtl w:val="0"/>
        </w:rPr>
        <w:t>LOW/HIGH</w:t>
      </w:r>
      <w:r>
        <w:rPr>
          <w:rFonts w:eastAsia="Arial Unicode MS" w:hint="eastAsia"/>
          <w:color w:val="ff5050"/>
          <w:sz w:val="24"/>
          <w:szCs w:val="24"/>
          <w:u w:color="ff5050"/>
          <w:rtl w:val="0"/>
          <w:lang w:val="zh-TW" w:eastAsia="zh-TW"/>
        </w:rPr>
        <w:t>）。</w:t>
      </w:r>
    </w:p>
    <w:p>
      <w:pPr>
        <w:pStyle w:val="Body"/>
        <w:ind w:firstLine="480"/>
        <w:rPr>
          <w:color w:val="ff5050"/>
          <w:sz w:val="24"/>
          <w:szCs w:val="24"/>
          <w:u w:color="ff5050"/>
        </w:rPr>
      </w:pPr>
      <w:ins w:id="498" w:date="2015-04-16T20:12:21Z" w:author="Cyrus Lalkaka">
        <w:r>
          <w:rPr>
            <w:rFonts w:ascii="Arial Unicode MS"/>
            <w:color w:val="ff5050"/>
            <w:sz w:val="24"/>
            <w:szCs w:val="24"/>
            <w:u w:color="ff5050"/>
            <w:rtl w:val="0"/>
            <w:lang w:val="zh-TW" w:eastAsia="zh-TW"/>
          </w:rPr>
          <w:t xml:space="preserve">This function is used to make the motors move in a forward direction. The function is divided into two parameters: LeftDirection &amp; RightDirection, which are written in the Arduino code as either LOW or HIGH. </w:t>
        </w:r>
      </w:ins>
    </w:p>
    <w:p>
      <w:pPr>
        <w:pStyle w:val="Body"/>
        <w:ind w:firstLine="480"/>
        <w:rPr>
          <w:ins w:id="499" w:date="2015-04-16T20:12:34Z" w:author="Cyrus Lalkaka"/>
          <w:rFonts w:ascii="Arial Unicode MS" w:cs="Arial Unicode MS" w:hAnsi="Arial Unicode MS" w:eastAsia="Arial Unicode MS"/>
          <w:sz w:val="24"/>
          <w:szCs w:val="24"/>
          <w:rtl w:val="0"/>
          <w:lang w:val="zh-TW" w:eastAsia="zh-TW"/>
        </w:rPr>
      </w:pPr>
      <w:r>
        <w:rPr>
          <w:rFonts w:eastAsia="Arial Unicode MS" w:hint="eastAsia"/>
          <w:sz w:val="24"/>
          <w:szCs w:val="24"/>
          <w:rtl w:val="0"/>
          <w:lang w:val="zh-TW" w:eastAsia="zh-TW"/>
        </w:rPr>
        <w:t>我们在前面简单介绍了一下小车前进的实现方法。这里，就通过这个函数来</w:t>
      </w:r>
      <w:commentRangeStart w:id="500"/>
      <w:r>
        <w:rPr>
          <w:rFonts w:eastAsia="Arial Unicode MS" w:hint="eastAsia"/>
          <w:sz w:val="24"/>
          <w:szCs w:val="24"/>
          <w:rtl w:val="0"/>
          <w:lang w:val="zh-TW" w:eastAsia="zh-TW"/>
        </w:rPr>
        <w:t>是</w:t>
      </w:r>
      <w:commentRangeEnd w:id="500"/>
      <w:r>
        <w:commentReference w:id="500"/>
      </w:r>
      <w:r>
        <w:rPr>
          <w:rFonts w:eastAsia="Arial Unicode MS" w:hint="eastAsia"/>
          <w:sz w:val="24"/>
          <w:szCs w:val="24"/>
          <w:rtl w:val="0"/>
          <w:lang w:val="zh-TW" w:eastAsia="zh-TW"/>
        </w:rPr>
        <w:t>初始化小车的正方向。</w:t>
      </w:r>
    </w:p>
    <w:p>
      <w:pPr>
        <w:pStyle w:val="Body"/>
        <w:ind w:firstLine="480"/>
        <w:rPr>
          <w:sz w:val="24"/>
          <w:szCs w:val="24"/>
        </w:rPr>
      </w:pPr>
      <w:ins w:id="501" w:date="2015-04-16T20:12:34Z" w:author="Cyrus Lalkaka">
        <w:r>
          <w:rPr>
            <w:rFonts w:ascii="Arial Unicode MS"/>
            <w:sz w:val="24"/>
            <w:szCs w:val="24"/>
            <w:rtl w:val="0"/>
            <w:lang w:val="zh-TW" w:eastAsia="zh-TW"/>
          </w:rPr>
          <w:t>Earlier, we briefly went over how to make the Pirate move in a forward direction. Here, we</w:t>
        </w:r>
      </w:ins>
      <w:ins w:id="502" w:date="2015-04-16T20:12:34Z" w:author="Cyrus Lalkaka">
        <w:r>
          <w:rPr>
            <w:rFonts w:hAnsi="Arial Unicode MS" w:hint="default"/>
            <w:sz w:val="24"/>
            <w:szCs w:val="24"/>
            <w:rtl w:val="0"/>
            <w:lang w:val="zh-TW" w:eastAsia="zh-TW"/>
          </w:rPr>
          <w:t>’</w:t>
        </w:r>
      </w:ins>
      <w:ins w:id="503" w:date="2015-04-16T20:12:34Z" w:author="Cyrus Lalkaka">
        <w:r>
          <w:rPr>
            <w:rFonts w:ascii="Arial Unicode MS"/>
            <w:sz w:val="24"/>
            <w:szCs w:val="24"/>
            <w:rtl w:val="0"/>
            <w:lang w:val="zh-TW" w:eastAsia="zh-TW"/>
          </w:rPr>
          <w:t>ll use LOW/HIGH to correct the Pirate</w:t>
        </w:r>
      </w:ins>
      <w:ins w:id="504" w:date="2015-04-16T20:12:34Z" w:author="Cyrus Lalkaka">
        <w:r>
          <w:rPr>
            <w:rFonts w:hAnsi="Arial Unicode MS" w:hint="default"/>
            <w:sz w:val="24"/>
            <w:szCs w:val="24"/>
            <w:rtl w:val="0"/>
            <w:lang w:val="zh-TW" w:eastAsia="zh-TW"/>
          </w:rPr>
          <w:t>’</w:t>
        </w:r>
      </w:ins>
      <w:ins w:id="505" w:date="2015-04-16T20:12:34Z" w:author="Cyrus Lalkaka">
        <w:r>
          <w:rPr>
            <w:rFonts w:ascii="Arial Unicode MS"/>
            <w:sz w:val="24"/>
            <w:szCs w:val="24"/>
            <w:rtl w:val="0"/>
            <w:lang w:val="zh-TW" w:eastAsia="zh-TW"/>
          </w:rPr>
          <w:t>s wayward movement.</w:t>
        </w:r>
      </w:ins>
    </w:p>
    <w:p>
      <w:pPr>
        <w:pStyle w:val="Body"/>
        <w:rPr>
          <w:sz w:val="24"/>
          <w:szCs w:val="24"/>
        </w:rPr>
      </w:pPr>
      <w:del w:id="506" w:date="2015-04-16T19:36:56Z" w:author="Cyrus Lalkaka">
        <w:r>
          <w:rPr>
            <w:rFonts w:ascii="Calibri" w:cs="Calibri" w:hAnsi="Calibri" w:eastAsia="Calibri"/>
            <w:sz w:val="24"/>
            <w:szCs w:val="24"/>
            <w:rtl w:val="0"/>
            <w:lang w:val="en-US"/>
          </w:rPr>
          <w:delText>We have just introduced how a robot car moves forward. Now we initiate the straight direction of the car with this function.</w:delText>
        </w:r>
      </w:del>
    </w:p>
    <w:p>
      <w:pPr>
        <w:pStyle w:val="Body"/>
        <w:ind w:firstLine="480"/>
        <w:rPr>
          <w:sz w:val="24"/>
          <w:szCs w:val="24"/>
        </w:rPr>
      </w:pPr>
      <w:r>
        <w:rPr>
          <w:rFonts w:eastAsia="Arial Unicode MS" w:hint="eastAsia"/>
          <w:sz w:val="24"/>
          <w:szCs w:val="24"/>
          <w:rtl w:val="0"/>
          <w:lang w:val="zh-TW" w:eastAsia="zh-TW"/>
        </w:rPr>
        <w:t>举个例子，在这段样例代码中，</w:t>
      </w:r>
      <w:r>
        <w:rPr>
          <w:rFonts w:ascii="Trebuchet MS"/>
          <w:sz w:val="24"/>
          <w:szCs w:val="24"/>
          <w:rtl w:val="0"/>
          <w:lang w:val="en-US"/>
        </w:rPr>
        <w:t>LeftDirection</w:t>
      </w:r>
      <w:r>
        <w:rPr>
          <w:rFonts w:eastAsia="Arial Unicode MS" w:hint="eastAsia"/>
          <w:sz w:val="24"/>
          <w:szCs w:val="24"/>
          <w:rtl w:val="0"/>
          <w:lang w:val="zh-TW" w:eastAsia="zh-TW"/>
        </w:rPr>
        <w:t>设置为</w:t>
      </w:r>
      <w:r>
        <w:rPr>
          <w:rFonts w:ascii="Trebuchet MS"/>
          <w:sz w:val="24"/>
          <w:szCs w:val="24"/>
          <w:rtl w:val="0"/>
        </w:rPr>
        <w:t>LOW</w:t>
      </w:r>
      <w:r>
        <w:rPr>
          <w:rFonts w:eastAsia="Arial Unicode MS" w:hint="eastAsia"/>
          <w:sz w:val="24"/>
          <w:szCs w:val="24"/>
          <w:rtl w:val="0"/>
          <w:lang w:val="zh-TW" w:eastAsia="zh-TW"/>
        </w:rPr>
        <w:t>。可能你的小车左轮并不是向前转动，而是向后转动。那么，你只需将</w:t>
      </w:r>
      <w:r>
        <w:rPr>
          <w:rFonts w:ascii="Trebuchet MS"/>
          <w:sz w:val="24"/>
          <w:szCs w:val="24"/>
          <w:rtl w:val="0"/>
          <w:lang w:val="en-US"/>
        </w:rPr>
        <w:t xml:space="preserve">LeftDirection </w:t>
      </w:r>
      <w:r>
        <w:rPr>
          <w:rFonts w:eastAsia="Arial Unicode MS" w:hint="eastAsia"/>
          <w:sz w:val="24"/>
          <w:szCs w:val="24"/>
          <w:rtl w:val="0"/>
          <w:lang w:val="zh-TW" w:eastAsia="zh-TW"/>
        </w:rPr>
        <w:t>的</w:t>
      </w:r>
      <w:r>
        <w:rPr>
          <w:rFonts w:ascii="Trebuchet MS"/>
          <w:sz w:val="24"/>
          <w:szCs w:val="24"/>
          <w:rtl w:val="0"/>
        </w:rPr>
        <w:t>LOW</w:t>
      </w:r>
      <w:r>
        <w:rPr>
          <w:rFonts w:eastAsia="Arial Unicode MS" w:hint="eastAsia"/>
          <w:sz w:val="24"/>
          <w:szCs w:val="24"/>
          <w:rtl w:val="0"/>
          <w:lang w:val="zh-TW" w:eastAsia="zh-TW"/>
        </w:rPr>
        <w:t>改为</w:t>
      </w:r>
      <w:r>
        <w:rPr>
          <w:rFonts w:ascii="Trebuchet MS"/>
          <w:sz w:val="24"/>
          <w:szCs w:val="24"/>
          <w:rtl w:val="0"/>
        </w:rPr>
        <w:t>HIGH</w:t>
      </w:r>
      <w:r>
        <w:rPr>
          <w:rFonts w:eastAsia="Arial Unicode MS" w:hint="eastAsia"/>
          <w:sz w:val="24"/>
          <w:szCs w:val="24"/>
          <w:rtl w:val="0"/>
          <w:lang w:val="zh-TW" w:eastAsia="zh-TW"/>
        </w:rPr>
        <w:t>。重新烧录代码，此时，左轮应该是向前转动了。如果调试成功后，按同样方法调试右轮。</w:t>
      </w:r>
    </w:p>
    <w:p>
      <w:pPr>
        <w:pStyle w:val="Body"/>
        <w:rPr>
          <w:ins w:id="507" w:date="2015-04-16T19:56:04Z" w:author="Cyrus Lalkaka"/>
          <w:sz w:val="24"/>
          <w:szCs w:val="24"/>
          <w:rtl w:val="0"/>
        </w:rPr>
      </w:pPr>
      <w:r>
        <w:rPr>
          <w:rFonts w:ascii="Calibri" w:cs="Calibri" w:hAnsi="Calibri" w:eastAsia="Calibri"/>
          <w:sz w:val="24"/>
          <w:szCs w:val="24"/>
          <w:rtl w:val="0"/>
          <w:lang w:val="en-US"/>
        </w:rPr>
        <w:t xml:space="preserve">For instance, LeftDirection is set as LOW in the sample code. But left wheels of the robot car may rotate backwards instead of rotating forward. Now all you have to do is to change the </w:t>
      </w:r>
      <w:del w:id="508" w:date="2015-04-16T20:12:42Z" w:author="Cyrus Lalkaka">
        <w:r>
          <w:rPr>
            <w:rFonts w:ascii="Calibri" w:cs="Calibri" w:hAnsi="Calibri" w:eastAsia="Calibri"/>
            <w:sz w:val="24"/>
            <w:szCs w:val="24"/>
            <w:rtl w:val="0"/>
            <w:lang w:val="en-US"/>
          </w:rPr>
          <w:delText>setting for LeftDirection</w:delText>
        </w:r>
      </w:del>
      <w:ins w:id="509" w:date="2015-04-16T20:12:44Z" w:author="Cyrus Lalkaka">
        <w:r>
          <w:rPr>
            <w:rFonts w:ascii="Calibri" w:cs="Calibri" w:hAnsi="Calibri" w:eastAsia="Calibri"/>
            <w:sz w:val="24"/>
            <w:szCs w:val="24"/>
            <w:rtl w:val="0"/>
            <w:lang w:val="en-US"/>
          </w:rPr>
          <w:t>LeftDirection</w:t>
        </w:r>
      </w:ins>
      <w:r>
        <w:rPr>
          <w:rFonts w:ascii="Calibri" w:cs="Calibri" w:hAnsi="Calibri" w:eastAsia="Calibri"/>
          <w:sz w:val="24"/>
          <w:szCs w:val="24"/>
          <w:rtl w:val="0"/>
          <w:lang w:val="en-US"/>
        </w:rPr>
        <w:t xml:space="preserve"> from LOW to HIGH. The same methods would apply to the right wheels.</w:t>
      </w:r>
    </w:p>
    <w:p>
      <w:pPr>
        <w:pStyle w:val="Body"/>
        <w:rPr>
          <w:sz w:val="24"/>
          <w:szCs w:val="24"/>
        </w:rPr>
      </w:pPr>
      <w:ins w:id="510" w:date="2015-04-16T19:56:04Z" w:author="Cyrus Lalkaka">
        <w:r>
          <w:rPr>
            <w:rFonts w:ascii="Calibri" w:cs="Calibri" w:hAnsi="Calibri" w:eastAsia="Calibri"/>
            <w:sz w:val="24"/>
            <w:szCs w:val="24"/>
            <w:rtl w:val="0"/>
          </w:rPr>
          <w:tab/>
          <w:t xml:space="preserve">For example: in this sample code, LeftDirection is configured as LOW. Suppose your left wheels, rather than moving forward as they should, instead move backwards. In this case, change the configuration of LeftDirection from LOW to HIGH. Once you change it to HIGH, upload your code once more </w:t>
        </w:r>
      </w:ins>
      <w:ins w:id="511" w:date="2015-04-16T19:56:04Z" w:author="Cyrus Lalkaka">
        <w:r>
          <w:rPr>
            <w:rFonts w:ascii="Calibri" w:cs="Calibri" w:hAnsi="Calibri" w:eastAsia="Calibri"/>
            <w:sz w:val="24"/>
            <w:szCs w:val="24"/>
            <w:rtl w:val="0"/>
            <w:lang w:val="en-US"/>
          </w:rPr>
          <w:t xml:space="preserve">— </w:t>
        </w:r>
      </w:ins>
      <w:ins w:id="512" w:date="2015-04-16T19:56:04Z" w:author="Cyrus Lalkaka">
        <w:r>
          <w:rPr>
            <w:rFonts w:ascii="Calibri" w:cs="Calibri" w:hAnsi="Calibri" w:eastAsia="Calibri"/>
            <w:sz w:val="24"/>
            <w:szCs w:val="24"/>
            <w:rtl w:val="0"/>
            <w:lang w:val="en-US"/>
          </w:rPr>
          <w:t>you should notice that your left wheel is moving forward  now instead of backwards. If this adjustment works, do the same for RightDirection (LOW to HIGH or vice versa).</w:t>
        </w:r>
      </w:ins>
    </w:p>
    <w:p>
      <w:pPr>
        <w:pStyle w:val="List Paragraph"/>
        <w:ind w:left="420" w:firstLine="0"/>
        <w:rPr>
          <w:color w:val="ff7c80"/>
          <w:sz w:val="24"/>
          <w:szCs w:val="24"/>
          <w:u w:color="ff7c80"/>
        </w:rPr>
      </w:pPr>
    </w:p>
    <w:p>
      <w:pPr>
        <w:pStyle w:val="Body"/>
        <w:ind w:firstLine="420"/>
        <w:rPr>
          <w:ins w:id="513" w:date="2015-04-16T19:58:15Z" w:author="Cyrus Lalkaka"/>
          <w:rFonts w:ascii="Arial Unicode MS" w:cs="Arial Unicode MS" w:hAnsi="Arial Unicode MS" w:eastAsia="Arial Unicode MS"/>
          <w:sz w:val="24"/>
          <w:szCs w:val="24"/>
          <w:rtl w:val="0"/>
          <w:lang w:val="zh-TW" w:eastAsia="zh-TW"/>
        </w:rPr>
      </w:pPr>
      <w:r>
        <w:rPr>
          <w:rFonts w:eastAsia="Arial Unicode MS" w:hint="eastAsia"/>
          <w:sz w:val="24"/>
          <w:szCs w:val="24"/>
          <w:rtl w:val="0"/>
          <w:lang w:val="zh-TW" w:eastAsia="zh-TW"/>
        </w:rPr>
        <w:t>一旦调试好小车的正方向，那么恭喜你！你已经基本可实现小车的基本功能了，在了解下样例代码最后一个函数</w:t>
      </w:r>
      <w:r>
        <w:rPr>
          <w:rFonts w:ascii="Trebuchet MS"/>
          <w:sz w:val="24"/>
          <w:szCs w:val="24"/>
          <w:rtl w:val="0"/>
          <w:lang w:val="nl-NL"/>
        </w:rPr>
        <w:t>Robot.Speed()</w:t>
      </w:r>
      <w:r>
        <w:rPr>
          <w:rFonts w:eastAsia="Arial Unicode MS" w:hint="eastAsia"/>
          <w:sz w:val="24"/>
          <w:szCs w:val="24"/>
          <w:rtl w:val="0"/>
          <w:lang w:val="zh-TW" w:eastAsia="zh-TW"/>
        </w:rPr>
        <w:t>。</w:t>
      </w:r>
    </w:p>
    <w:p>
      <w:pPr>
        <w:pStyle w:val="Body"/>
        <w:ind w:firstLine="420"/>
        <w:rPr>
          <w:sz w:val="24"/>
          <w:szCs w:val="24"/>
        </w:rPr>
      </w:pPr>
      <w:ins w:id="514" w:date="2015-04-16T19:58:15Z" w:author="Cyrus Lalkaka">
        <w:r>
          <w:rPr>
            <w:rFonts w:ascii="Arial Unicode MS"/>
            <w:sz w:val="24"/>
            <w:szCs w:val="24"/>
            <w:rtl w:val="0"/>
            <w:lang w:val="zh-TW" w:eastAsia="zh-TW"/>
          </w:rPr>
          <w:t>Once you</w:t>
        </w:r>
      </w:ins>
      <w:ins w:id="515" w:date="2015-04-16T19:58:15Z" w:author="Cyrus Lalkaka">
        <w:r>
          <w:rPr>
            <w:rFonts w:hAnsi="Arial Unicode MS" w:hint="default"/>
            <w:sz w:val="24"/>
            <w:szCs w:val="24"/>
            <w:rtl w:val="0"/>
            <w:lang w:val="zh-TW" w:eastAsia="zh-TW"/>
          </w:rPr>
          <w:t>’</w:t>
        </w:r>
      </w:ins>
      <w:ins w:id="516" w:date="2015-04-16T19:58:15Z" w:author="Cyrus Lalkaka">
        <w:r>
          <w:rPr>
            <w:rFonts w:ascii="Arial Unicode MS"/>
            <w:sz w:val="24"/>
            <w:szCs w:val="24"/>
            <w:rtl w:val="0"/>
            <w:lang w:val="zh-TW" w:eastAsia="zh-TW"/>
          </w:rPr>
          <w:t>ve successfully adjusted your Pirate</w:t>
        </w:r>
      </w:ins>
      <w:ins w:id="517" w:date="2015-04-16T19:58:15Z" w:author="Cyrus Lalkaka">
        <w:r>
          <w:rPr>
            <w:rFonts w:hAnsi="Arial Unicode MS" w:hint="default"/>
            <w:sz w:val="24"/>
            <w:szCs w:val="24"/>
            <w:rtl w:val="0"/>
            <w:lang w:val="zh-TW" w:eastAsia="zh-TW"/>
          </w:rPr>
          <w:t>’</w:t>
        </w:r>
      </w:ins>
      <w:ins w:id="518" w:date="2015-04-16T19:58:15Z" w:author="Cyrus Lalkaka">
        <w:r>
          <w:rPr>
            <w:rFonts w:ascii="Arial Unicode MS"/>
            <w:sz w:val="24"/>
            <w:szCs w:val="24"/>
            <w:rtl w:val="0"/>
            <w:lang w:val="zh-TW" w:eastAsia="zh-TW"/>
          </w:rPr>
          <w:t>s direction, you</w:t>
        </w:r>
      </w:ins>
      <w:ins w:id="519" w:date="2015-04-16T19:58:15Z" w:author="Cyrus Lalkaka">
        <w:r>
          <w:rPr>
            <w:rFonts w:hAnsi="Arial Unicode MS" w:hint="default"/>
            <w:sz w:val="24"/>
            <w:szCs w:val="24"/>
            <w:rtl w:val="0"/>
            <w:lang w:val="zh-TW" w:eastAsia="zh-TW"/>
          </w:rPr>
          <w:t>’</w:t>
        </w:r>
      </w:ins>
      <w:ins w:id="520" w:date="2015-04-16T19:58:15Z" w:author="Cyrus Lalkaka">
        <w:r>
          <w:rPr>
            <w:rFonts w:ascii="Arial Unicode MS"/>
            <w:sz w:val="24"/>
            <w:szCs w:val="24"/>
            <w:rtl w:val="0"/>
            <w:lang w:val="zh-TW" w:eastAsia="zh-TW"/>
          </w:rPr>
          <w:t xml:space="preserve">re set! Congratulations </w:t>
        </w:r>
      </w:ins>
      <w:ins w:id="521" w:date="2015-04-16T19:58:15Z" w:author="Cyrus Lalkaka">
        <w:r>
          <w:rPr>
            <w:rFonts w:hAnsi="Arial Unicode MS" w:hint="default"/>
            <w:sz w:val="24"/>
            <w:szCs w:val="24"/>
            <w:rtl w:val="0"/>
            <w:lang w:val="zh-TW" w:eastAsia="zh-TW"/>
          </w:rPr>
          <w:t xml:space="preserve">— </w:t>
        </w:r>
      </w:ins>
      <w:ins w:id="522" w:date="2015-04-16T19:58:15Z" w:author="Cyrus Lalkaka">
        <w:r>
          <w:rPr>
            <w:rFonts w:ascii="Arial Unicode MS"/>
            <w:sz w:val="24"/>
            <w:szCs w:val="24"/>
            <w:rtl w:val="0"/>
            <w:lang w:val="zh-TW" w:eastAsia="zh-TW"/>
          </w:rPr>
          <w:t>you can now use all of the Pirate</w:t>
        </w:r>
      </w:ins>
      <w:ins w:id="523" w:date="2015-04-16T19:58:15Z" w:author="Cyrus Lalkaka">
        <w:r>
          <w:rPr>
            <w:rFonts w:hAnsi="Arial Unicode MS" w:hint="default"/>
            <w:sz w:val="24"/>
            <w:szCs w:val="24"/>
            <w:rtl w:val="0"/>
            <w:lang w:val="zh-TW" w:eastAsia="zh-TW"/>
          </w:rPr>
          <w:t>’</w:t>
        </w:r>
      </w:ins>
      <w:ins w:id="524" w:date="2015-04-16T19:58:15Z" w:author="Cyrus Lalkaka">
        <w:r>
          <w:rPr>
            <w:rFonts w:ascii="Arial Unicode MS"/>
            <w:sz w:val="24"/>
            <w:szCs w:val="24"/>
            <w:rtl w:val="0"/>
            <w:lang w:val="zh-TW" w:eastAsia="zh-TW"/>
          </w:rPr>
          <w:t>s basic functions. Before finishing up, though, it</w:t>
        </w:r>
      </w:ins>
      <w:ins w:id="525" w:date="2015-04-16T19:58:15Z" w:author="Cyrus Lalkaka">
        <w:r>
          <w:rPr>
            <w:rFonts w:hAnsi="Arial Unicode MS" w:hint="default"/>
            <w:sz w:val="24"/>
            <w:szCs w:val="24"/>
            <w:rtl w:val="0"/>
            <w:lang w:val="zh-TW" w:eastAsia="zh-TW"/>
          </w:rPr>
          <w:t>’</w:t>
        </w:r>
      </w:ins>
      <w:ins w:id="526" w:date="2015-04-16T19:58:15Z" w:author="Cyrus Lalkaka">
        <w:r>
          <w:rPr>
            <w:rFonts w:ascii="Arial Unicode MS"/>
            <w:sz w:val="24"/>
            <w:szCs w:val="24"/>
            <w:rtl w:val="0"/>
            <w:lang w:val="zh-TW" w:eastAsia="zh-TW"/>
          </w:rPr>
          <w:t>s worth it to briefly discuss the Robot.Speed() function.</w:t>
        </w:r>
      </w:ins>
    </w:p>
    <w:p>
      <w:pPr>
        <w:pStyle w:val="Body"/>
        <w:ind w:firstLine="420"/>
        <w:rPr>
          <w:sz w:val="24"/>
          <w:szCs w:val="24"/>
        </w:rPr>
      </w:pPr>
      <w:del w:id="527" w:date="2015-04-16T19:58:18Z" w:author="Cyrus Lalkaka">
        <w:r>
          <w:rPr>
            <w:rFonts w:ascii="Trebuchet MS"/>
            <w:sz w:val="24"/>
            <w:szCs w:val="24"/>
            <w:rtl w:val="0"/>
            <w:lang w:val="en-US"/>
          </w:rPr>
          <w:delText>Your robot car has all the basic functions once you have made the above adjustments. Now let</w:delText>
        </w:r>
      </w:del>
      <w:del w:id="528" w:date="2015-04-16T19:58:18Z" w:author="Cyrus Lalkaka">
        <w:r>
          <w:rPr>
            <w:rFonts w:hAnsi="Trebuchet MS" w:hint="default"/>
            <w:sz w:val="24"/>
            <w:szCs w:val="24"/>
            <w:rtl w:val="0"/>
            <w:lang w:val="fr-FR"/>
          </w:rPr>
          <w:delText>’</w:delText>
        </w:r>
      </w:del>
      <w:del w:id="529" w:date="2015-04-16T19:58:18Z" w:author="Cyrus Lalkaka">
        <w:r>
          <w:rPr>
            <w:rFonts w:ascii="Trebuchet MS"/>
            <w:sz w:val="24"/>
            <w:szCs w:val="24"/>
            <w:rtl w:val="0"/>
            <w:lang w:val="en-US"/>
          </w:rPr>
          <w:delText>s get to know another function within the sample code.</w:delText>
        </w:r>
      </w:del>
    </w:p>
    <w:p>
      <w:pPr>
        <w:pStyle w:val="Body"/>
        <w:ind w:firstLine="420"/>
        <w:rPr>
          <w:sz w:val="24"/>
          <w:szCs w:val="24"/>
        </w:rPr>
      </w:pPr>
    </w:p>
    <w:p>
      <w:pPr>
        <w:pStyle w:val="Body"/>
        <w:ind w:firstLine="420"/>
        <w:rPr>
          <w:sz w:val="24"/>
          <w:szCs w:val="24"/>
        </w:rPr>
      </w:pPr>
      <w:r>
        <w:rPr>
          <w:rFonts w:eastAsia="Arial Unicode MS" w:hint="eastAsia"/>
          <w:sz w:val="24"/>
          <w:szCs w:val="24"/>
          <w:rtl w:val="0"/>
          <w:lang w:val="zh-TW" w:eastAsia="zh-TW"/>
        </w:rPr>
        <w:t>函数格式如下：</w:t>
      </w:r>
    </w:p>
    <w:p>
      <w:pPr>
        <w:pStyle w:val="Body"/>
        <w:ind w:firstLine="420"/>
        <w:rPr>
          <w:sz w:val="24"/>
          <w:szCs w:val="24"/>
        </w:rPr>
      </w:pPr>
      <w:del w:id="530" w:date="2015-04-16T19:58:23Z" w:author="Cyrus Lalkaka">
        <w:r>
          <w:rPr>
            <w:rFonts w:ascii="Trebuchet MS"/>
            <w:sz w:val="24"/>
            <w:szCs w:val="24"/>
            <w:rtl w:val="0"/>
            <w:lang w:val="en-US"/>
          </w:rPr>
          <w:delText>The function is as follows:</w:delText>
        </w:r>
      </w:del>
      <w:ins w:id="531" w:date="2015-04-16T19:58:28Z" w:author="Cyrus Lalkaka">
        <w:r>
          <w:rPr>
            <w:rFonts w:ascii="Trebuchet MS"/>
            <w:sz w:val="24"/>
            <w:szCs w:val="24"/>
            <w:rtl w:val="0"/>
            <w:lang w:val="en-US"/>
          </w:rPr>
          <w:t>Take a gander at the following function:</w:t>
        </w:r>
      </w:ins>
    </w:p>
    <w:p>
      <w:pPr>
        <w:pStyle w:val="Body"/>
        <w:rPr>
          <w:sz w:val="24"/>
          <w:szCs w:val="24"/>
        </w:rPr>
      </w:pPr>
    </w:p>
    <w:p>
      <w:pPr>
        <w:pStyle w:val="Body"/>
        <w:ind w:firstLine="420"/>
        <w:rPr>
          <w:rFonts w:ascii="Calibri" w:cs="Calibri" w:hAnsi="Calibri" w:eastAsia="Calibri"/>
          <w:b w:val="1"/>
          <w:bCs w:val="1"/>
          <w:color w:val="ff5050"/>
          <w:sz w:val="24"/>
          <w:szCs w:val="24"/>
          <w:u w:color="ff5050"/>
        </w:rPr>
      </w:pPr>
      <w:r>
        <w:rPr>
          <w:rFonts w:ascii="Calibri" w:cs="Calibri" w:hAnsi="Calibri" w:eastAsia="Calibri"/>
          <w:b w:val="1"/>
          <w:bCs w:val="1"/>
          <w:color w:val="ff5050"/>
          <w:sz w:val="24"/>
          <w:szCs w:val="24"/>
          <w:u w:color="ff5050"/>
          <w:rtl w:val="0"/>
          <w:lang w:val="en-US"/>
        </w:rPr>
        <w:t>Robot.Speed (LeftSpeed,RightSpeed);</w:t>
      </w:r>
    </w:p>
    <w:p>
      <w:pPr>
        <w:pStyle w:val="Body"/>
        <w:ind w:firstLine="420"/>
        <w:rPr>
          <w:color w:val="ff5050"/>
          <w:sz w:val="24"/>
          <w:szCs w:val="24"/>
          <w:u w:color="ff5050"/>
        </w:rPr>
      </w:pPr>
      <w:r>
        <w:rPr>
          <w:rFonts w:eastAsia="Arial Unicode MS" w:hint="eastAsia"/>
          <w:color w:val="ff5050"/>
          <w:sz w:val="24"/>
          <w:szCs w:val="24"/>
          <w:u w:color="ff5050"/>
          <w:rtl w:val="0"/>
          <w:lang w:val="zh-TW" w:eastAsia="zh-TW"/>
        </w:rPr>
        <w:t>该函数是用来设置电机转动速度的。分别有两个参数，</w:t>
      </w:r>
      <w:r>
        <w:rPr>
          <w:rFonts w:ascii="Trebuchet MS"/>
          <w:color w:val="ff5050"/>
          <w:sz w:val="24"/>
          <w:szCs w:val="24"/>
          <w:u w:color="ff5050"/>
          <w:rtl w:val="0"/>
          <w:lang w:val="nl-NL"/>
        </w:rPr>
        <w:t>LeftSpeed</w:t>
      </w:r>
      <w:r>
        <w:rPr>
          <w:rFonts w:eastAsia="Arial Unicode MS" w:hint="eastAsia"/>
          <w:color w:val="ff5050"/>
          <w:sz w:val="24"/>
          <w:szCs w:val="24"/>
          <w:u w:color="ff5050"/>
          <w:rtl w:val="0"/>
          <w:lang w:val="zh-TW" w:eastAsia="zh-TW"/>
        </w:rPr>
        <w:t>和</w:t>
      </w:r>
      <w:r>
        <w:rPr>
          <w:rFonts w:ascii="Trebuchet MS"/>
          <w:color w:val="ff5050"/>
          <w:sz w:val="24"/>
          <w:szCs w:val="24"/>
          <w:u w:color="ff5050"/>
          <w:rtl w:val="0"/>
          <w:lang w:val="en-US"/>
        </w:rPr>
        <w:t>RightSpeed</w:t>
      </w:r>
      <w:r>
        <w:rPr>
          <w:rFonts w:eastAsia="Arial Unicode MS" w:hint="eastAsia"/>
          <w:color w:val="ff5050"/>
          <w:sz w:val="24"/>
          <w:szCs w:val="24"/>
          <w:u w:color="ff5050"/>
          <w:rtl w:val="0"/>
          <w:lang w:val="zh-TW" w:eastAsia="zh-TW"/>
        </w:rPr>
        <w:t>。可写入的值为</w:t>
      </w:r>
      <w:r>
        <w:rPr>
          <w:rFonts w:ascii="Trebuchet MS"/>
          <w:color w:val="ff5050"/>
          <w:sz w:val="24"/>
          <w:szCs w:val="24"/>
          <w:u w:color="ff5050"/>
          <w:rtl w:val="0"/>
        </w:rPr>
        <w:t>-255~255</w:t>
      </w:r>
      <w:r>
        <w:rPr>
          <w:rFonts w:eastAsia="Arial Unicode MS" w:hint="eastAsia"/>
          <w:color w:val="ff5050"/>
          <w:sz w:val="24"/>
          <w:szCs w:val="24"/>
          <w:u w:color="ff5050"/>
          <w:rtl w:val="0"/>
          <w:lang w:val="zh-TW" w:eastAsia="zh-TW"/>
        </w:rPr>
        <w:t>。</w:t>
      </w:r>
      <w:r>
        <w:rPr>
          <w:rFonts w:ascii="Trebuchet MS"/>
          <w:color w:val="ff5050"/>
          <w:sz w:val="24"/>
          <w:szCs w:val="24"/>
          <w:u w:color="ff5050"/>
          <w:rtl w:val="0"/>
        </w:rPr>
        <w:t>255</w:t>
      </w:r>
      <w:r>
        <w:rPr>
          <w:rFonts w:eastAsia="Arial Unicode MS" w:hint="eastAsia"/>
          <w:color w:val="ff5050"/>
          <w:sz w:val="24"/>
          <w:szCs w:val="24"/>
          <w:u w:color="ff5050"/>
          <w:rtl w:val="0"/>
          <w:lang w:val="zh-TW" w:eastAsia="zh-TW"/>
        </w:rPr>
        <w:t>最大值并且通过负号来表示方向。</w:t>
      </w:r>
    </w:p>
    <w:p>
      <w:pPr>
        <w:pStyle w:val="Body"/>
        <w:ind w:firstLine="420"/>
        <w:rPr>
          <w:ins w:id="532" w:date="2015-04-16T20:18:26Z" w:author="Cyrus Lalkaka"/>
          <w:color w:val="ff5050"/>
          <w:sz w:val="24"/>
          <w:szCs w:val="24"/>
          <w:u w:color="ff5050"/>
          <w:rtl w:val="0"/>
        </w:rPr>
      </w:pPr>
      <w:r>
        <w:rPr>
          <w:rFonts w:ascii="Trebuchet MS"/>
          <w:color w:val="ff5050"/>
          <w:sz w:val="24"/>
          <w:szCs w:val="24"/>
          <w:u w:color="ff5050"/>
          <w:rtl w:val="0"/>
          <w:lang w:val="en-US"/>
        </w:rPr>
        <w:t>This function with two elements (LeftSpeed and RightSpeed) is used to set the speed of the motor. You may write a number between -255 and 255. 255 is the maximum figure and the minus sign represents the direction.</w:t>
      </w:r>
    </w:p>
    <w:p>
      <w:pPr>
        <w:pStyle w:val="Body"/>
        <w:ind w:firstLine="420"/>
        <w:rPr>
          <w:color w:val="ff5050"/>
          <w:sz w:val="24"/>
          <w:szCs w:val="24"/>
          <w:u w:color="ff5050"/>
        </w:rPr>
      </w:pPr>
      <w:ins w:id="533" w:date="2015-04-16T20:18:26Z" w:author="Cyrus Lalkaka">
        <w:r>
          <w:rPr>
            <w:rFonts w:ascii="Trebuchet MS"/>
            <w:color w:val="ff5050"/>
            <w:sz w:val="24"/>
            <w:szCs w:val="24"/>
            <w:u w:color="ff5050"/>
            <w:rtl w:val="0"/>
            <w:lang w:val="en-US"/>
          </w:rPr>
          <w:t>This function is used to configure the speed of the motors. The function is divided into two parameters: LeftSpeed &amp; RightSpeed. These parameters are written in Arduino code as a value ranging from -255 to 255. 255 is the fastest velocity moving forward; -255 is the fastest velocity moving backwards (that is, reversing).</w:t>
        </w:r>
      </w:ins>
    </w:p>
    <w:p>
      <w:pPr>
        <w:pStyle w:val="Body"/>
        <w:ind w:firstLine="420"/>
        <w:rPr>
          <w:sz w:val="24"/>
          <w:szCs w:val="24"/>
        </w:rPr>
      </w:pPr>
      <w:r>
        <w:rPr>
          <w:rFonts w:eastAsia="Arial Unicode MS" w:hint="eastAsia"/>
          <w:sz w:val="24"/>
          <w:szCs w:val="24"/>
          <w:rtl w:val="0"/>
          <w:lang w:val="zh-TW" w:eastAsia="zh-TW"/>
        </w:rPr>
        <w:t>因为在初始化函数中，我们已经调试过小车的正方向了，所以这里可通过</w:t>
      </w:r>
      <w:r>
        <w:rPr>
          <w:rFonts w:ascii="Trebuchet MS"/>
          <w:sz w:val="24"/>
          <w:szCs w:val="24"/>
          <w:rtl w:val="0"/>
          <w:lang w:val="nl-NL"/>
        </w:rPr>
        <w:t>Speed()</w:t>
      </w:r>
      <w:r>
        <w:rPr>
          <w:rFonts w:eastAsia="Arial Unicode MS" w:hint="eastAsia"/>
          <w:sz w:val="24"/>
          <w:szCs w:val="24"/>
          <w:rtl w:val="0"/>
          <w:lang w:val="zh-TW" w:eastAsia="zh-TW"/>
        </w:rPr>
        <w:t>函数控制速度的同时，还可控制方向。</w:t>
      </w:r>
    </w:p>
    <w:p>
      <w:pPr>
        <w:pStyle w:val="Body"/>
        <w:rPr>
          <w:sz w:val="24"/>
          <w:szCs w:val="24"/>
        </w:rPr>
      </w:pPr>
      <w:ins w:id="534" w:date="2015-04-16T20:18:43Z" w:author="Cyrus Lalkaka">
        <w:r>
          <w:rPr>
            <w:rFonts w:ascii="Calibri" w:cs="Calibri" w:hAnsi="Calibri" w:eastAsia="Calibri"/>
            <w:sz w:val="24"/>
            <w:szCs w:val="24"/>
            <w:rtl w:val="0"/>
          </w:rPr>
          <w:tab/>
          <w:t>We already configured the Pirate</w:t>
        </w:r>
      </w:ins>
      <w:ins w:id="535" w:date="2015-04-16T20:18:43Z" w:author="Cyrus Lalkaka">
        <w:r>
          <w:rPr>
            <w:rFonts w:ascii="Calibri" w:cs="Calibri" w:hAnsi="Calibri" w:eastAsia="Calibri"/>
            <w:sz w:val="24"/>
            <w:szCs w:val="24"/>
            <w:rtl w:val="0"/>
            <w:lang w:val="en-US"/>
          </w:rPr>
          <w:t>’</w:t>
        </w:r>
      </w:ins>
      <w:ins w:id="536" w:date="2015-04-16T20:18:43Z" w:author="Cyrus Lalkaka">
        <w:r>
          <w:rPr>
            <w:rFonts w:ascii="Calibri" w:cs="Calibri" w:hAnsi="Calibri" w:eastAsia="Calibri"/>
            <w:sz w:val="24"/>
            <w:szCs w:val="24"/>
            <w:rtl w:val="0"/>
            <w:lang w:val="en-US"/>
          </w:rPr>
          <w:t>s speed in the void setup() part of our code. Now, we can use the speed() function to control the car</w:t>
        </w:r>
      </w:ins>
      <w:ins w:id="537" w:date="2015-04-16T20:18:43Z" w:author="Cyrus Lalkaka">
        <w:r>
          <w:rPr>
            <w:rFonts w:ascii="Calibri" w:cs="Calibri" w:hAnsi="Calibri" w:eastAsia="Calibri"/>
            <w:sz w:val="24"/>
            <w:szCs w:val="24"/>
            <w:rtl w:val="0"/>
            <w:lang w:val="en-US"/>
          </w:rPr>
          <w:t>’</w:t>
        </w:r>
      </w:ins>
      <w:ins w:id="538" w:date="2015-04-16T20:18:43Z" w:author="Cyrus Lalkaka">
        <w:r>
          <w:rPr>
            <w:rFonts w:ascii="Calibri" w:cs="Calibri" w:hAnsi="Calibri" w:eastAsia="Calibri"/>
            <w:sz w:val="24"/>
            <w:szCs w:val="24"/>
            <w:rtl w:val="0"/>
            <w:lang w:val="en-US"/>
          </w:rPr>
          <w:t>s speed and even forward/backwards direction.</w:t>
        </w:r>
      </w:ins>
      <w:del w:id="539" w:date="2015-04-16T20:16:45Z" w:author="Cyrus Lalkaka">
        <w:r>
          <w:rPr>
            <w:rFonts w:ascii="Calibri" w:cs="Calibri" w:hAnsi="Calibri" w:eastAsia="Calibri"/>
            <w:sz w:val="24"/>
            <w:szCs w:val="24"/>
            <w:rtl w:val="0"/>
            <w:lang w:val="en-US"/>
          </w:rPr>
          <w:delText>Hereby we can also use the function of Speed() to control the direction of the robot car.</w:delText>
        </w:r>
      </w:del>
    </w:p>
    <w:p>
      <w:pPr>
        <w:pStyle w:val="Body"/>
        <w:ind w:firstLine="420"/>
        <w:rPr>
          <w:sz w:val="24"/>
          <w:szCs w:val="24"/>
        </w:rPr>
      </w:pPr>
      <w:r>
        <w:rPr>
          <w:rFonts w:eastAsia="Arial Unicode MS" w:hint="eastAsia"/>
          <w:sz w:val="24"/>
          <w:szCs w:val="24"/>
          <w:rtl w:val="0"/>
          <w:lang w:val="zh-TW" w:eastAsia="zh-TW"/>
        </w:rPr>
        <w:t>现在应该不难理解下面两句话了吧？</w:t>
      </w:r>
    </w:p>
    <w:p>
      <w:pPr>
        <w:pStyle w:val="Body"/>
        <w:ind w:firstLine="420"/>
        <w:rPr>
          <w:sz w:val="24"/>
          <w:szCs w:val="24"/>
        </w:rPr>
      </w:pPr>
      <w:ins w:id="540" w:date="2015-04-16T20:18:00Z" w:author="Cyrus Lalkaka">
        <w:r>
          <w:rPr>
            <w:rFonts w:ascii="Trebuchet MS"/>
            <w:sz w:val="24"/>
            <w:szCs w:val="24"/>
            <w:rtl w:val="0"/>
            <w:lang w:val="en-US"/>
          </w:rPr>
          <w:t>See if you can understand the following two lines:</w:t>
        </w:r>
      </w:ins>
      <w:del w:id="541" w:date="2015-04-16T20:17:44Z" w:author="Cyrus Lalkaka">
        <w:r>
          <w:rPr>
            <w:rFonts w:ascii="Trebuchet MS"/>
            <w:sz w:val="24"/>
            <w:szCs w:val="24"/>
            <w:rtl w:val="0"/>
            <w:lang w:val="en-US"/>
          </w:rPr>
          <w:delText>Now is it easy for you to understand the following two lines?</w:delText>
        </w:r>
      </w:del>
    </w:p>
    <w:p>
      <w:pPr>
        <w:pStyle w:val="Body"/>
        <w:ind w:firstLine="420"/>
        <w:rPr>
          <w:color w:val="538135"/>
          <w:sz w:val="24"/>
          <w:szCs w:val="24"/>
          <w:u w:color="538135"/>
        </w:rPr>
      </w:pPr>
      <w:r>
        <w:rPr>
          <w:rFonts w:ascii="Trebuchet MS"/>
          <w:color w:val="538135"/>
          <w:sz w:val="24"/>
          <w:szCs w:val="24"/>
          <w:u w:color="538135"/>
          <w:rtl w:val="0"/>
          <w:lang w:val="en-US"/>
        </w:rPr>
        <w:t>Robot.Speed (255,255);</w:t>
      </w:r>
    </w:p>
    <w:p>
      <w:pPr>
        <w:pStyle w:val="Body"/>
        <w:ind w:firstLine="420"/>
        <w:rPr>
          <w:color w:val="538135"/>
          <w:sz w:val="24"/>
          <w:szCs w:val="24"/>
          <w:u w:color="538135"/>
        </w:rPr>
      </w:pPr>
      <w:r>
        <w:rPr>
          <w:rFonts w:ascii="Trebuchet MS"/>
          <w:color w:val="538135"/>
          <w:sz w:val="24"/>
          <w:szCs w:val="24"/>
          <w:u w:color="538135"/>
          <w:rtl w:val="0"/>
          <w:lang w:val="en-US"/>
        </w:rPr>
        <w:t xml:space="preserve">Robot.Speed (-255,-255);   </w:t>
      </w:r>
    </w:p>
    <w:p>
      <w:pPr>
        <w:pStyle w:val="Body"/>
        <w:ind w:firstLine="420"/>
        <w:rPr>
          <w:ins w:id="542" w:date="2015-04-16T20:23:48Z" w:author="Cyrus Lalkaka"/>
          <w:rFonts w:ascii="Arial Unicode MS" w:cs="Arial Unicode MS" w:hAnsi="Arial Unicode MS" w:eastAsia="Arial Unicode MS"/>
          <w:color w:val="171717"/>
          <w:sz w:val="24"/>
          <w:szCs w:val="24"/>
          <w:u w:color="171717"/>
          <w:rtl w:val="0"/>
          <w:lang w:val="zh-TW" w:eastAsia="zh-TW"/>
        </w:rPr>
      </w:pPr>
      <w:r>
        <w:rPr>
          <w:rFonts w:eastAsia="Arial Unicode MS" w:hint="eastAsia"/>
          <w:color w:val="171717"/>
          <w:sz w:val="24"/>
          <w:szCs w:val="24"/>
          <w:u w:color="171717"/>
          <w:rtl w:val="0"/>
          <w:lang w:val="zh-TW" w:eastAsia="zh-TW"/>
        </w:rPr>
        <w:t>上面一句表示全速前进，下面一句表示全速后退。代码就解释到这里，下面简单看下机器人的移动方式，也就是如何实现前进，后退，左转，右转等等。</w:t>
      </w:r>
      <w:ins w:id="543" w:date="2015-04-16T20:23:48Z" w:author="Cyrus Lalkaka">
        <w:r>
          <w:rPr>
            <w:rFonts w:ascii="Arial Unicode MS" w:cs="Arial Unicode MS" w:hAnsi="Arial Unicode MS" w:eastAsia="Arial Unicode MS"/>
            <w:color w:val="171717"/>
            <w:sz w:val="24"/>
            <w:szCs w:val="24"/>
            <w:u w:color="171717"/>
            <w:rtl w:val="0"/>
            <w:lang w:val="zh-TW" w:eastAsia="zh-TW"/>
          </w:rPr>
          <w:tab/>
        </w:r>
      </w:ins>
    </w:p>
    <w:p>
      <w:pPr>
        <w:pStyle w:val="Body"/>
        <w:ind w:firstLine="420"/>
        <w:rPr>
          <w:ins w:id="544" w:date="2015-04-16T20:23:48Z" w:author="Cyrus Lalkaka"/>
          <w:rFonts w:ascii="Arial Unicode MS" w:cs="Arial Unicode MS" w:hAnsi="Arial Unicode MS" w:eastAsia="Arial Unicode MS"/>
          <w:color w:val="171717"/>
          <w:sz w:val="24"/>
          <w:szCs w:val="24"/>
          <w:u w:color="171717"/>
          <w:rtl w:val="0"/>
          <w:lang w:val="zh-TW" w:eastAsia="zh-TW"/>
        </w:rPr>
      </w:pPr>
      <w:ins w:id="545" w:date="2015-04-16T20:23:48Z" w:author="Cyrus Lalkaka">
        <w:r>
          <w:rPr>
            <w:rFonts w:ascii="Arial Unicode MS"/>
            <w:color w:val="171717"/>
            <w:sz w:val="24"/>
            <w:szCs w:val="24"/>
            <w:u w:color="171717"/>
            <w:rtl w:val="0"/>
            <w:lang w:val="zh-TW" w:eastAsia="zh-TW"/>
          </w:rPr>
          <w:t xml:space="preserve">The first line shows the car moving forward at full velocity </w:t>
        </w:r>
      </w:ins>
      <w:ins w:id="546" w:date="2015-04-16T20:23:48Z" w:author="Cyrus Lalkaka">
        <w:r>
          <w:rPr>
            <w:rFonts w:hAnsi="Arial Unicode MS" w:hint="default"/>
            <w:color w:val="171717"/>
            <w:sz w:val="24"/>
            <w:szCs w:val="24"/>
            <w:u w:color="171717"/>
            <w:rtl w:val="0"/>
            <w:lang w:val="zh-TW" w:eastAsia="zh-TW"/>
          </w:rPr>
          <w:t xml:space="preserve">— </w:t>
        </w:r>
      </w:ins>
      <w:ins w:id="547" w:date="2015-04-16T20:23:48Z" w:author="Cyrus Lalkaka">
        <w:r>
          <w:rPr>
            <w:rFonts w:ascii="Arial Unicode MS"/>
            <w:color w:val="171717"/>
            <w:sz w:val="24"/>
            <w:szCs w:val="24"/>
            <w:u w:color="171717"/>
            <w:rtl w:val="0"/>
            <w:lang w:val="zh-TW" w:eastAsia="zh-TW"/>
          </w:rPr>
          <w:t xml:space="preserve">full speed ahead, if you will (aye aye, captain). The second line shows the car moving backwards (reversing) at full velocity. </w:t>
        </w:r>
      </w:ins>
    </w:p>
    <w:p>
      <w:pPr>
        <w:pStyle w:val="Body"/>
        <w:ind w:firstLine="420"/>
        <w:rPr>
          <w:ins w:id="548" w:date="2015-04-16T20:23:48Z" w:author="Cyrus Lalkaka"/>
          <w:rFonts w:ascii="Arial Unicode MS" w:cs="Arial Unicode MS" w:hAnsi="Arial Unicode MS" w:eastAsia="Arial Unicode MS"/>
          <w:color w:val="171717"/>
          <w:sz w:val="24"/>
          <w:szCs w:val="24"/>
          <w:u w:color="171717"/>
          <w:rtl w:val="0"/>
          <w:lang w:val="zh-TW" w:eastAsia="zh-TW"/>
        </w:rPr>
      </w:pPr>
      <w:ins w:id="549" w:date="2015-04-16T20:23:48Z" w:author="Cyrus Lalkaka">
        <w:r>
          <w:rPr>
            <w:rFonts w:ascii="Arial Unicode MS"/>
            <w:color w:val="171717"/>
            <w:sz w:val="24"/>
            <w:szCs w:val="24"/>
            <w:u w:color="171717"/>
            <w:rtl w:val="0"/>
            <w:lang w:val="zh-TW" w:eastAsia="zh-TW"/>
          </w:rPr>
          <w:t>In this sense, speed() is an indispensable function. Next, we</w:t>
        </w:r>
      </w:ins>
      <w:ins w:id="550" w:date="2015-04-16T20:23:48Z" w:author="Cyrus Lalkaka">
        <w:r>
          <w:rPr>
            <w:rFonts w:hAnsi="Arial Unicode MS" w:hint="default"/>
            <w:color w:val="171717"/>
            <w:sz w:val="24"/>
            <w:szCs w:val="24"/>
            <w:u w:color="171717"/>
            <w:rtl w:val="0"/>
            <w:lang w:val="zh-TW" w:eastAsia="zh-TW"/>
          </w:rPr>
          <w:t>’</w:t>
        </w:r>
      </w:ins>
      <w:ins w:id="551" w:date="2015-04-16T20:23:48Z" w:author="Cyrus Lalkaka">
        <w:r>
          <w:rPr>
            <w:rFonts w:ascii="Arial Unicode MS"/>
            <w:color w:val="171717"/>
            <w:sz w:val="24"/>
            <w:szCs w:val="24"/>
            <w:u w:color="171717"/>
            <w:rtl w:val="0"/>
            <w:lang w:val="zh-TW" w:eastAsia="zh-TW"/>
          </w:rPr>
          <w:t>ll review our last section: the principles behind how the Pirate moves and turns.</w:t>
        </w:r>
      </w:ins>
    </w:p>
    <w:p>
      <w:pPr>
        <w:pStyle w:val="Body"/>
        <w:ind w:firstLine="420"/>
        <w:rPr>
          <w:color w:val="171717"/>
          <w:sz w:val="24"/>
          <w:szCs w:val="24"/>
          <w:u w:color="171717"/>
        </w:rPr>
      </w:pPr>
    </w:p>
    <w:p>
      <w:pPr>
        <w:pStyle w:val="Body"/>
        <w:ind w:firstLine="420"/>
        <w:rPr>
          <w:del w:id="552" w:date="2015-04-16T20:20:40Z" w:author="Cyrus Lalkaka"/>
          <w:color w:val="538135"/>
          <w:sz w:val="24"/>
          <w:szCs w:val="24"/>
          <w:u w:color="538135"/>
        </w:rPr>
      </w:pPr>
      <w:del w:id="553" w:date="2015-04-16T20:20:40Z" w:author="Cyrus Lalkaka">
        <w:r>
          <w:rPr>
            <w:rFonts w:ascii="Trebuchet MS"/>
            <w:color w:val="538135"/>
            <w:sz w:val="24"/>
            <w:szCs w:val="24"/>
            <w:u w:color="538135"/>
            <w:rtl w:val="0"/>
            <w:lang w:val="en-US"/>
          </w:rPr>
          <w:delText>Robot.Speed (255,255) means moving forward with full speed. Robot.Speed (-255,-255) means moving backwards with full speed. That</w:delText>
        </w:r>
      </w:del>
      <w:del w:id="554" w:date="2015-04-16T20:20:40Z" w:author="Cyrus Lalkaka">
        <w:r>
          <w:rPr>
            <w:rFonts w:hAnsi="Trebuchet MS" w:hint="default"/>
            <w:color w:val="538135"/>
            <w:sz w:val="24"/>
            <w:szCs w:val="24"/>
            <w:u w:color="538135"/>
            <w:rtl w:val="0"/>
            <w:lang w:val="fr-FR"/>
          </w:rPr>
          <w:delText>’</w:delText>
        </w:r>
      </w:del>
      <w:del w:id="555" w:date="2015-04-16T20:20:40Z" w:author="Cyrus Lalkaka">
        <w:r>
          <w:rPr>
            <w:rFonts w:ascii="Trebuchet MS"/>
            <w:color w:val="538135"/>
            <w:sz w:val="24"/>
            <w:szCs w:val="24"/>
            <w:u w:color="538135"/>
            <w:rtl w:val="0"/>
            <w:lang w:val="en-US"/>
          </w:rPr>
          <w:delText>s all for coding. Now let</w:delText>
        </w:r>
      </w:del>
      <w:del w:id="556" w:date="2015-04-16T20:20:40Z" w:author="Cyrus Lalkaka">
        <w:r>
          <w:rPr>
            <w:rFonts w:hAnsi="Trebuchet MS" w:hint="default"/>
            <w:color w:val="538135"/>
            <w:sz w:val="24"/>
            <w:szCs w:val="24"/>
            <w:u w:color="538135"/>
            <w:rtl w:val="0"/>
            <w:lang w:val="fr-FR"/>
          </w:rPr>
          <w:delText>’</w:delText>
        </w:r>
      </w:del>
      <w:del w:id="557" w:date="2015-04-16T20:20:40Z" w:author="Cyrus Lalkaka">
        <w:r>
          <w:rPr>
            <w:rFonts w:ascii="Trebuchet MS"/>
            <w:color w:val="538135"/>
            <w:sz w:val="24"/>
            <w:szCs w:val="24"/>
            <w:u w:color="538135"/>
            <w:rtl w:val="0"/>
            <w:lang w:val="en-US"/>
          </w:rPr>
          <w:delText>s see how the robot makes movement like moving forward, moving backwards, turning left and turning right.</w:delText>
        </w:r>
      </w:del>
    </w:p>
    <w:p>
      <w:pPr>
        <w:pStyle w:val="Body"/>
        <w:rPr>
          <w:color w:val="171717"/>
          <w:sz w:val="24"/>
          <w:szCs w:val="24"/>
          <w:u w:color="171717"/>
        </w:rPr>
      </w:pPr>
    </w:p>
    <w:p>
      <w:pPr>
        <w:pStyle w:val="Body"/>
        <w:rPr>
          <w:color w:val="171717"/>
          <w:sz w:val="24"/>
          <w:szCs w:val="24"/>
          <w:u w:color="171717"/>
        </w:rPr>
      </w:pPr>
    </w:p>
    <w:p>
      <w:pPr>
        <w:pStyle w:val="Body"/>
        <w:rPr>
          <w:color w:val="171717"/>
          <w:sz w:val="24"/>
          <w:szCs w:val="24"/>
          <w:u w:color="171717"/>
        </w:rPr>
      </w:pPr>
    </w:p>
    <w:p>
      <w:pPr>
        <w:pStyle w:val="Body"/>
        <w:rPr>
          <w:color w:val="171717"/>
          <w:sz w:val="24"/>
          <w:szCs w:val="24"/>
          <w:u w:color="171717"/>
        </w:rPr>
      </w:pPr>
    </w:p>
    <w:p>
      <w:pPr>
        <w:pStyle w:val="Body"/>
        <w:rPr>
          <w:rFonts w:ascii="Calibri" w:cs="Calibri" w:hAnsi="Calibri" w:eastAsia="Calibri"/>
          <w:b w:val="1"/>
          <w:bCs w:val="1"/>
          <w:sz w:val="24"/>
          <w:szCs w:val="24"/>
        </w:rPr>
      </w:pPr>
      <w:r>
        <w:rPr>
          <w:rFonts w:eastAsia="Arial Unicode MS" w:hint="eastAsia"/>
          <w:sz w:val="24"/>
          <w:szCs w:val="24"/>
          <w:rtl w:val="0"/>
          <w:lang w:val="zh-TW" w:eastAsia="zh-TW"/>
        </w:rPr>
        <w:t>机器人的移动方式</w:t>
      </w:r>
    </w:p>
    <w:p>
      <w:pPr>
        <w:pStyle w:val="Body"/>
        <w:rPr>
          <w:rFonts w:ascii="Calibri" w:cs="Calibri" w:hAnsi="Calibri" w:eastAsia="Calibri"/>
          <w:b w:val="1"/>
          <w:bCs w:val="1"/>
          <w:sz w:val="24"/>
          <w:szCs w:val="24"/>
        </w:rPr>
      </w:pPr>
      <w:ins w:id="558" w:date="2015-04-16T20:21:13Z" w:author="Cyrus Lalkaka">
        <w:r>
          <w:rPr>
            <w:rFonts w:ascii="Calibri" w:cs="Calibri" w:hAnsi="Calibri" w:eastAsia="Calibri"/>
            <w:b w:val="1"/>
            <w:bCs w:val="1"/>
            <w:sz w:val="24"/>
            <w:szCs w:val="24"/>
            <w:rtl w:val="0"/>
            <w:lang w:val="en-US"/>
          </w:rPr>
          <w:t>How the Pirate moves and turns</w:t>
        </w:r>
      </w:ins>
      <w:del w:id="559" w:date="2015-04-16T20:20:50Z" w:author="Cyrus Lalkaka">
        <w:r>
          <w:rPr>
            <w:rFonts w:ascii="Calibri" w:cs="Calibri" w:hAnsi="Calibri" w:eastAsia="Calibri"/>
            <w:color w:val="538135"/>
            <w:sz w:val="24"/>
            <w:szCs w:val="24"/>
            <w:u w:color="538135"/>
            <w:rtl w:val="0"/>
            <w:lang w:val="en-US"/>
          </w:rPr>
          <w:delText>How the Robot Makes Movement</w:delText>
        </w:r>
      </w:del>
    </w:p>
    <w:p>
      <w:pPr>
        <w:pStyle w:val="Body"/>
        <w:ind w:firstLine="720"/>
        <w:rPr>
          <w:sz w:val="24"/>
          <w:szCs w:val="24"/>
        </w:rPr>
      </w:pPr>
      <w:r>
        <w:rPr>
          <w:rFonts w:eastAsia="Arial Unicode MS" w:hint="eastAsia"/>
          <w:sz w:val="24"/>
          <w:szCs w:val="24"/>
          <w:rtl w:val="0"/>
          <w:lang w:val="zh-TW" w:eastAsia="zh-TW"/>
        </w:rPr>
        <w:t>在下表中，罗列了几种常用的移动方式，同时也可以从表中看出其实现形式。举个例子，左轮方向速度为</w:t>
      </w:r>
      <w:r>
        <w:rPr>
          <w:rFonts w:ascii="Trebuchet MS"/>
          <w:sz w:val="24"/>
          <w:szCs w:val="24"/>
          <w:rtl w:val="0"/>
        </w:rPr>
        <w:t>0</w:t>
      </w:r>
      <w:r>
        <w:rPr>
          <w:rFonts w:eastAsia="Arial Unicode MS" w:hint="eastAsia"/>
          <w:sz w:val="24"/>
          <w:szCs w:val="24"/>
          <w:rtl w:val="0"/>
          <w:lang w:val="zh-TW" w:eastAsia="zh-TW"/>
        </w:rPr>
        <w:t>，给右轮一个向前的速度，小车即可实现前左转。</w:t>
      </w:r>
    </w:p>
    <w:p>
      <w:pPr>
        <w:pStyle w:val="Body"/>
        <w:rPr>
          <w:ins w:id="560" w:date="2015-04-16T20:30:15Z" w:author="Cyrus Lalkaka"/>
          <w:sz w:val="24"/>
          <w:szCs w:val="24"/>
          <w:rtl w:val="0"/>
        </w:rPr>
      </w:pPr>
      <w:r>
        <w:rPr>
          <w:rFonts w:ascii="Calibri" w:cs="Calibri" w:hAnsi="Calibri" w:eastAsia="Calibri"/>
          <w:sz w:val="24"/>
          <w:szCs w:val="24"/>
          <w:rtl w:val="0"/>
          <w:lang w:val="en-US"/>
        </w:rPr>
        <w:t>The map below shows some regular way of movements for the robot car. For example, in case that speed of the Left Direction is zero, the robot would turn left if you offer the right wheels some force to move forward.</w:t>
      </w:r>
    </w:p>
    <w:p>
      <w:pPr>
        <w:pStyle w:val="Body"/>
        <w:rPr>
          <w:sz w:val="24"/>
          <w:szCs w:val="24"/>
        </w:rPr>
      </w:pPr>
      <w:ins w:id="561" w:date="2015-04-16T20:30:15Z" w:author="Cyrus Lalkaka">
        <w:r>
          <w:rPr>
            <w:rFonts w:ascii="Calibri" w:cs="Calibri" w:hAnsi="Calibri" w:eastAsia="Calibri"/>
            <w:sz w:val="24"/>
            <w:szCs w:val="24"/>
            <w:rtl w:val="0"/>
          </w:rPr>
          <w:tab/>
          <w:t xml:space="preserve">The following diagram displays a number of ways in which the Pirate can move and turn. For instance, if the speed of the left wheels is set to 0, that will cause the right wheels to move forward </w:t>
        </w:r>
      </w:ins>
      <w:ins w:id="562" w:date="2015-04-16T20:30:15Z" w:author="Cyrus Lalkaka">
        <w:r>
          <w:rPr>
            <w:rFonts w:ascii="Calibri" w:cs="Calibri" w:hAnsi="Calibri" w:eastAsia="Calibri"/>
            <w:sz w:val="24"/>
            <w:szCs w:val="24"/>
            <w:rtl w:val="0"/>
            <w:lang w:val="en-US"/>
          </w:rPr>
          <w:t xml:space="preserve">— </w:t>
        </w:r>
      </w:ins>
      <w:ins w:id="563" w:date="2015-04-16T20:30:15Z" w:author="Cyrus Lalkaka">
        <w:r>
          <w:rPr>
            <w:rFonts w:ascii="Calibri" w:cs="Calibri" w:hAnsi="Calibri" w:eastAsia="Calibri"/>
            <w:sz w:val="24"/>
            <w:szCs w:val="24"/>
            <w:rtl w:val="0"/>
            <w:lang w:val="en-US"/>
          </w:rPr>
          <w:t>thus, the Pirate would turn towards the left.</w:t>
        </w:r>
      </w:ins>
    </w:p>
    <w:p>
      <w:pPr>
        <w:pStyle w:val="Body"/>
        <w:rPr>
          <w:color w:val="171717"/>
          <w:sz w:val="24"/>
          <w:szCs w:val="24"/>
          <w:u w:color="171717"/>
        </w:rPr>
      </w:pPr>
      <w:r>
        <w:rPr>
          <w:sz w:val="24"/>
          <w:szCs w:val="24"/>
          <w:rtl w:val="0"/>
        </w:rPr>
        <w:drawing>
          <wp:inline distT="0" distB="0" distL="0" distR="0">
            <wp:extent cx="5274310" cy="1920240"/>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pic:nvPicPr>
                  <pic:blipFill>
                    <a:blip r:embed="rId42">
                      <a:extLst/>
                    </a:blip>
                    <a:stretch>
                      <a:fillRect/>
                    </a:stretch>
                  </pic:blipFill>
                  <pic:spPr>
                    <a:xfrm>
                      <a:off x="0" y="0"/>
                      <a:ext cx="5274310" cy="1920240"/>
                    </a:xfrm>
                    <a:prstGeom prst="rect">
                      <a:avLst/>
                    </a:prstGeom>
                    <a:ln w="12700" cap="flat">
                      <a:noFill/>
                      <a:miter lim="400000"/>
                    </a:ln>
                    <a:effectLst/>
                  </pic:spPr>
                </pic:pic>
              </a:graphicData>
            </a:graphic>
          </wp:inline>
        </w:drawing>
      </w:r>
    </w:p>
    <w:p>
      <w:pPr>
        <w:pStyle w:val="Body"/>
        <w:ind w:firstLine="720"/>
        <w:rPr>
          <w:sz w:val="24"/>
          <w:szCs w:val="24"/>
        </w:rPr>
      </w:pPr>
      <w:r>
        <w:rPr>
          <w:rFonts w:eastAsia="Arial Unicode MS" w:hint="eastAsia"/>
          <w:sz w:val="24"/>
          <w:szCs w:val="24"/>
          <w:rtl w:val="0"/>
          <w:lang w:val="zh-TW" w:eastAsia="zh-TW"/>
        </w:rPr>
        <w:t>可以思考下，如果想实现小车原地转圈该如何控制？</w:t>
      </w:r>
    </w:p>
    <w:p>
      <w:pPr>
        <w:pStyle w:val="Body"/>
        <w:rPr>
          <w:sz w:val="24"/>
          <w:szCs w:val="24"/>
        </w:rPr>
      </w:pPr>
      <w:del w:id="564" w:date="2015-04-16T20:30:21Z" w:author="Cyrus Lalkaka">
        <w:r>
          <w:rPr>
            <w:rFonts w:ascii="Calibri" w:cs="Calibri" w:hAnsi="Calibri" w:eastAsia="Calibri"/>
            <w:sz w:val="24"/>
            <w:szCs w:val="24"/>
            <w:rtl w:val="0"/>
            <w:lang w:val="en-US"/>
          </w:rPr>
          <w:delText>Now how can we make the robot car spin without moving forward or backwards?</w:delText>
        </w:r>
      </w:del>
      <w:ins w:id="565" w:date="2015-04-16T20:31:38Z" w:author="Cyrus Lalkaka">
        <w:r>
          <w:rPr>
            <w:rFonts w:ascii="Calibri" w:cs="Calibri" w:hAnsi="Calibri" w:eastAsia="Calibri"/>
            <w:sz w:val="24"/>
            <w:szCs w:val="24"/>
            <w:rtl w:val="0"/>
            <w:lang w:val="en-US"/>
          </w:rPr>
          <w:t>Something to consider: how can we make the Pirate rotate in circles while stationary?</w:t>
        </w:r>
      </w:ins>
    </w:p>
    <w:p>
      <w:pPr>
        <w:pStyle w:val="Body"/>
        <w:ind w:firstLine="720"/>
        <w:rPr>
          <w:sz w:val="24"/>
          <w:szCs w:val="24"/>
        </w:rPr>
      </w:pPr>
    </w:p>
    <w:p>
      <w:pPr>
        <w:pStyle w:val="Body"/>
        <w:ind w:firstLine="720"/>
        <w:rPr>
          <w:sz w:val="24"/>
          <w:szCs w:val="24"/>
        </w:rPr>
      </w:pPr>
    </w:p>
    <w:p>
      <w:pPr>
        <w:pStyle w:val="Body"/>
        <w:ind w:firstLine="720"/>
        <w:rPr>
          <w:sz w:val="24"/>
          <w:szCs w:val="24"/>
        </w:rPr>
      </w:pPr>
      <w:r>
        <w:rPr>
          <w:rFonts w:eastAsia="Arial Unicode MS" w:hint="eastAsia"/>
          <w:sz w:val="24"/>
          <w:szCs w:val="24"/>
          <w:rtl w:val="0"/>
          <w:lang w:val="zh-TW" w:eastAsia="zh-TW"/>
        </w:rPr>
        <w:t>最后，还有一段测试代码可供测试</w:t>
      </w:r>
      <w:r>
        <w:rPr>
          <w:rFonts w:ascii="Trebuchet MS"/>
          <w:sz w:val="24"/>
          <w:szCs w:val="24"/>
          <w:rtl w:val="0"/>
        </w:rPr>
        <w:t>,</w:t>
      </w:r>
      <w:r>
        <w:rPr>
          <w:rFonts w:eastAsia="Arial Unicode MS" w:hint="eastAsia"/>
          <w:sz w:val="24"/>
          <w:szCs w:val="24"/>
          <w:rtl w:val="0"/>
          <w:lang w:val="zh-TW" w:eastAsia="zh-TW"/>
        </w:rPr>
        <w:t>，可从代码包中找到</w:t>
      </w:r>
      <w:r>
        <w:rPr>
          <w:rFonts w:ascii="Trebuchet MS"/>
          <w:sz w:val="24"/>
          <w:szCs w:val="24"/>
          <w:rtl w:val="0"/>
        </w:rPr>
        <w:t>MotorTest2.ino</w:t>
      </w:r>
      <w:r>
        <w:rPr>
          <w:rFonts w:eastAsia="Arial Unicode MS" w:hint="eastAsia"/>
          <w:sz w:val="24"/>
          <w:szCs w:val="24"/>
          <w:rtl w:val="0"/>
          <w:lang w:val="zh-TW" w:eastAsia="zh-TW"/>
        </w:rPr>
        <w:t>。这段代码不仅可测前进后退，还包含左转，右转。至此，你已经实现机器人的基础功能啦！</w:t>
      </w:r>
    </w:p>
    <w:p>
      <w:pPr>
        <w:pStyle w:val="Body"/>
        <w:rPr>
          <w:ins w:id="566" w:date="2015-04-16T20:37:54Z" w:author="Cyrus Lalkaka"/>
          <w:sz w:val="24"/>
          <w:szCs w:val="24"/>
        </w:rPr>
      </w:pPr>
    </w:p>
    <w:p>
      <w:pPr>
        <w:pStyle w:val="Body"/>
        <w:rPr>
          <w:del w:id="567" w:date="2015-04-16T20:34:05Z" w:author="Cyrus Lalkaka"/>
          <w:color w:val="171717"/>
          <w:sz w:val="24"/>
          <w:szCs w:val="24"/>
          <w:u w:color="171717"/>
        </w:rPr>
      </w:pPr>
      <w:ins w:id="568" w:date="2015-04-16T20:37:54Z" w:author="Cyrus Lalkaka">
        <w:r>
          <w:rPr>
            <w:rFonts w:ascii="Trebuchet MS"/>
            <w:color w:val="171717"/>
            <w:sz w:val="24"/>
            <w:szCs w:val="24"/>
            <w:u w:color="171717"/>
            <w:rtl w:val="0"/>
          </w:rPr>
          <w:tab/>
          <w:t>Lastly: if you want, you can run some more code to test and calibrate your Pirate</w:t>
        </w:r>
      </w:ins>
      <w:ins w:id="569" w:date="2015-04-16T20:37:54Z" w:author="Cyrus Lalkaka">
        <w:r>
          <w:rPr>
            <w:rFonts w:hAnsi="Trebuchet MS" w:hint="default"/>
            <w:color w:val="171717"/>
            <w:sz w:val="24"/>
            <w:szCs w:val="24"/>
            <w:u w:color="171717"/>
            <w:rtl w:val="0"/>
            <w:lang w:val="en-US"/>
          </w:rPr>
          <w:t>’</w:t>
        </w:r>
      </w:ins>
      <w:ins w:id="570" w:date="2015-04-16T20:37:54Z" w:author="Cyrus Lalkaka">
        <w:r>
          <w:rPr>
            <w:rFonts w:ascii="Trebuchet MS"/>
            <w:color w:val="171717"/>
            <w:sz w:val="24"/>
            <w:szCs w:val="24"/>
            <w:u w:color="171717"/>
            <w:rtl w:val="0"/>
            <w:lang w:val="en-US"/>
          </w:rPr>
          <w:t xml:space="preserve">s movement. Open the </w:t>
        </w:r>
      </w:ins>
      <w:ins w:id="571" w:date="2015-04-16T20:37:54Z" w:author="Cyrus Lalkaka">
        <w:r>
          <w:rPr>
            <w:rFonts w:hAnsi="Trebuchet MS" w:hint="default"/>
            <w:color w:val="171717"/>
            <w:sz w:val="24"/>
            <w:szCs w:val="24"/>
            <w:u w:color="171717"/>
            <w:rtl w:val="0"/>
            <w:lang w:val="en-US"/>
          </w:rPr>
          <w:t>“</w:t>
        </w:r>
      </w:ins>
      <w:ins w:id="572" w:date="2015-04-16T20:37:54Z" w:author="Cyrus Lalkaka">
        <w:r>
          <w:rPr>
            <w:rFonts w:ascii="Trebuchet MS"/>
            <w:color w:val="171717"/>
            <w:sz w:val="24"/>
            <w:szCs w:val="24"/>
            <w:u w:color="171717"/>
            <w:rtl w:val="0"/>
            <w:lang w:val="en-US"/>
          </w:rPr>
          <w:t>MotorTest2.ino</w:t>
        </w:r>
      </w:ins>
      <w:ins w:id="573" w:date="2015-04-16T20:37:54Z" w:author="Cyrus Lalkaka">
        <w:r>
          <w:rPr>
            <w:rFonts w:hAnsi="Trebuchet MS" w:hint="default"/>
            <w:color w:val="171717"/>
            <w:sz w:val="24"/>
            <w:szCs w:val="24"/>
            <w:u w:color="171717"/>
            <w:rtl w:val="0"/>
            <w:lang w:val="en-US"/>
          </w:rPr>
          <w:t xml:space="preserve">” </w:t>
        </w:r>
      </w:ins>
      <w:ins w:id="574" w:date="2015-04-16T20:37:54Z" w:author="Cyrus Lalkaka">
        <w:r>
          <w:rPr>
            <w:rFonts w:ascii="Trebuchet MS"/>
            <w:color w:val="171717"/>
            <w:sz w:val="24"/>
            <w:szCs w:val="24"/>
            <w:u w:color="171717"/>
            <w:rtl w:val="0"/>
            <w:lang w:val="en-US"/>
          </w:rPr>
          <w:t>file. This code should help you better understand and gauge the capabilities of forwards and backwards movement, in addition to left and right turns. With this in mind, put those tires to the road (or carpet) and let</w:t>
        </w:r>
      </w:ins>
      <w:ins w:id="575" w:date="2015-04-16T20:37:54Z" w:author="Cyrus Lalkaka">
        <w:r>
          <w:rPr>
            <w:rFonts w:hAnsi="Trebuchet MS" w:hint="default"/>
            <w:color w:val="171717"/>
            <w:sz w:val="24"/>
            <w:szCs w:val="24"/>
            <w:u w:color="171717"/>
            <w:rtl w:val="0"/>
            <w:lang w:val="en-US"/>
          </w:rPr>
          <w:t>’</w:t>
        </w:r>
      </w:ins>
      <w:ins w:id="576" w:date="2015-04-16T20:37:54Z" w:author="Cyrus Lalkaka">
        <w:r>
          <w:rPr>
            <w:rFonts w:ascii="Trebuchet MS"/>
            <w:color w:val="171717"/>
            <w:sz w:val="24"/>
            <w:szCs w:val="24"/>
            <w:u w:color="171717"/>
            <w:rtl w:val="0"/>
            <w:lang w:val="en-US"/>
          </w:rPr>
          <w:t>er rip!</w:t>
        </w:r>
      </w:ins>
    </w:p>
    <w:p>
      <w:pPr>
        <w:pStyle w:val="Body"/>
        <w:rPr>
          <w:del w:id="577" w:date="2015-04-16T20:34:05Z" w:author="Cyrus Lalkaka"/>
          <w:color w:val="538135"/>
          <w:sz w:val="24"/>
          <w:szCs w:val="24"/>
          <w:u w:color="538135"/>
        </w:rPr>
      </w:pPr>
      <w:del w:id="578" w:date="2015-04-16T20:34:05Z" w:author="Cyrus Lalkaka">
        <w:r>
          <w:rPr>
            <w:rFonts w:ascii="Calibri" w:cs="Calibri" w:hAnsi="Calibri" w:eastAsia="Calibri"/>
            <w:sz w:val="24"/>
            <w:szCs w:val="24"/>
            <w:rtl w:val="0"/>
            <w:lang w:val="en-US"/>
          </w:rPr>
          <w:delText xml:space="preserve">You may also test another line of code. MotorTest2.ino can be found in the code </w:delText>
        </w:r>
      </w:del>
      <w:del w:id="579" w:date="2015-04-16T20:34:05Z" w:author="Cyrus Lalkaka">
        <w:r>
          <w:rPr>
            <w:rFonts w:ascii="Calibri" w:cs="Calibri" w:hAnsi="Calibri" w:eastAsia="Calibri"/>
            <w:color w:val="000000"/>
            <w:sz w:val="24"/>
            <w:szCs w:val="24"/>
            <w:u w:color="000000"/>
            <w:rtl w:val="0"/>
            <w:lang w:val="en-US"/>
          </w:rPr>
          <w:delText>package. It can be written to make the robot move forward, move backwards, turn left and turn right. Until now you have built your own robot with all basic functions.</w:delText>
        </w:r>
      </w:del>
    </w:p>
    <w:p>
      <w:pPr>
        <w:pStyle w:val="Body"/>
        <w:rPr>
          <w:color w:val="171717"/>
          <w:sz w:val="24"/>
          <w:szCs w:val="24"/>
          <w:u w:color="171717"/>
        </w:rPr>
      </w:pPr>
    </w:p>
    <w:p>
      <w:pPr>
        <w:pStyle w:val="Body"/>
        <w:rPr>
          <w:sz w:val="24"/>
          <w:szCs w:val="24"/>
        </w:rPr>
      </w:pPr>
    </w:p>
    <w:p>
      <w:pPr>
        <w:pStyle w:val="Body"/>
      </w:pPr>
      <w:r>
        <w:rPr>
          <w:color w:val="171717"/>
          <w:sz w:val="24"/>
          <w:szCs w:val="24"/>
          <w:u w:color="171717"/>
        </w:rPr>
      </w:r>
    </w:p>
    <w:sectPr>
      <w:pgSz w:w="11900" w:h="16840" w:orient="portrait"/>
      <w:pgMar w:top="1440" w:right="1800" w:bottom="1440" w:left="1800" w:header="720" w:footer="720"/>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w:comment w:id="500" w:author="Zheng Jie" w:date="2015-04-04T00:47:00Z">
    <w:p>
      <w:pPr>
        <w:pStyle w:val="Default"/>
        <w:bidi w:val="0"/>
      </w:pPr>
    </w:p>
    <w:p>
      <w:pPr>
        <w:pStyle w:val="Default"/>
        <w:bidi w:val="0"/>
      </w:pPr>
      <w:r>
        <w:rPr>
          <w:rFonts w:ascii="Arial Unicode MS" w:cs="Arial Unicode MS" w:hAnsi="Arial Unicode MS" w:eastAsia="Helvetica" w:hint="eastAsia"/>
          <w:rtl w:val="0"/>
        </w:rPr>
        <w:t>使</w:t>
      </w:r>
    </w:p>
  </w:comment>
  <w:comment w:id="260" w:author="Macaulay Honors College" w:date="2015-04-08T13:46:00Z">
    <w:p>
      <w:pPr>
        <w:pStyle w:val="Default"/>
        <w:bidi w:val="0"/>
      </w:pPr>
    </w:p>
    <w:p>
      <w:pPr>
        <w:pStyle w:val="Default"/>
        <w:bidi w:val="0"/>
      </w:pPr>
      <w:r>
        <w:rPr>
          <w:rFonts w:ascii="Helvetica" w:cs="Arial Unicode MS" w:hAnsi="Arial Unicode MS" w:eastAsia="Arial Unicode MS"/>
          <w:rtl w:val="0"/>
        </w:rPr>
        <w:t>Below?</w:t>
      </w:r>
    </w:p>
  </w:comment>
  <w:comment w:id="221" w:author="Macaulay Honors College" w:date="2015-04-07T18:11:00Z">
    <w:p>
      <w:pPr>
        <w:pStyle w:val="Default"/>
        <w:bidi w:val="0"/>
      </w:pPr>
    </w:p>
    <w:p>
      <w:pPr>
        <w:pStyle w:val="Default"/>
        <w:bidi w:val="0"/>
      </w:pPr>
      <w:r>
        <w:rPr>
          <w:rFonts w:ascii="Helvetica" w:cs="Arial Unicode MS" w:hAnsi="Arial Unicode MS" w:eastAsia="Arial Unicode MS"/>
          <w:rtl w:val="0"/>
        </w:rPr>
        <w:t>Very confusing wording</w:t>
      </w:r>
    </w:p>
  </w:comment>
</w:comment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Trebuchet M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tabs>
          <w:tab w:val="num" w:pos="420"/>
          <w:tab w:val="clear" w:pos="0"/>
        </w:tabs>
        <w:ind w:left="420" w:hanging="420"/>
      </w:pPr>
      <w:rPr>
        <w:rFonts w:ascii="Arial Unicode MS" w:cs="Arial Unicode MS" w:hAnsi="Arial Unicode MS" w:eastAsia="Arial Unicode MS"/>
        <w:position w:val="0"/>
        <w:sz w:val="24"/>
        <w:szCs w:val="24"/>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position w:val="0"/>
        <w:sz w:val="24"/>
        <w:szCs w:val="24"/>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position w:val="0"/>
        <w:sz w:val="24"/>
        <w:szCs w:val="24"/>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position w:val="0"/>
        <w:sz w:val="24"/>
        <w:szCs w:val="24"/>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position w:val="0"/>
        <w:sz w:val="24"/>
        <w:szCs w:val="24"/>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position w:val="0"/>
        <w:sz w:val="24"/>
        <w:szCs w:val="24"/>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position w:val="0"/>
        <w:sz w:val="24"/>
        <w:szCs w:val="24"/>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position w:val="0"/>
        <w:sz w:val="24"/>
        <w:szCs w:val="24"/>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position w:val="0"/>
        <w:sz w:val="24"/>
        <w:szCs w:val="24"/>
        <w:lang w:val="zh-TW" w:eastAsia="zh-TW"/>
      </w:rPr>
    </w:lvl>
  </w:abstractNum>
  <w:abstractNum w:abstractNumId="1">
    <w:multiLevelType w:val="multilevel"/>
    <w:lvl w:ilvl="0">
      <w:start w:val="1"/>
      <w:numFmt w:val="bullet"/>
      <w:suff w:val="tab"/>
      <w:lvlText w:val="●"/>
      <w:lvlJc w:val="left"/>
      <w:pPr/>
      <w:rPr>
        <w:color w:val="0563c1"/>
        <w:position w:val="0"/>
        <w:u w:val="single" w:color="0563c1"/>
      </w:rPr>
    </w:lvl>
    <w:lvl w:ilvl="1">
      <w:start w:val="1"/>
      <w:numFmt w:val="bullet"/>
      <w:suff w:val="tab"/>
      <w:lvlText w:val="■"/>
      <w:lvlJc w:val="left"/>
      <w:pPr/>
      <w:rPr>
        <w:color w:val="0563c1"/>
        <w:position w:val="0"/>
        <w:u w:val="single" w:color="0563c1"/>
      </w:rPr>
    </w:lvl>
    <w:lvl w:ilvl="2">
      <w:start w:val="1"/>
      <w:numFmt w:val="bullet"/>
      <w:suff w:val="tab"/>
      <w:lvlText w:val="◆"/>
      <w:lvlJc w:val="left"/>
      <w:pPr/>
      <w:rPr>
        <w:color w:val="0563c1"/>
        <w:position w:val="0"/>
        <w:u w:val="single" w:color="0563c1"/>
      </w:rPr>
    </w:lvl>
    <w:lvl w:ilvl="3">
      <w:start w:val="1"/>
      <w:numFmt w:val="bullet"/>
      <w:suff w:val="tab"/>
      <w:lvlText w:val="●"/>
      <w:lvlJc w:val="left"/>
      <w:pPr/>
      <w:rPr>
        <w:color w:val="0563c1"/>
        <w:position w:val="0"/>
        <w:u w:val="single" w:color="0563c1"/>
      </w:rPr>
    </w:lvl>
    <w:lvl w:ilvl="4">
      <w:start w:val="1"/>
      <w:numFmt w:val="bullet"/>
      <w:suff w:val="tab"/>
      <w:lvlText w:val="■"/>
      <w:lvlJc w:val="left"/>
      <w:pPr/>
      <w:rPr>
        <w:color w:val="0563c1"/>
        <w:position w:val="0"/>
        <w:u w:val="single" w:color="0563c1"/>
      </w:rPr>
    </w:lvl>
    <w:lvl w:ilvl="5">
      <w:start w:val="1"/>
      <w:numFmt w:val="bullet"/>
      <w:suff w:val="tab"/>
      <w:lvlText w:val="◆"/>
      <w:lvlJc w:val="left"/>
      <w:pPr/>
      <w:rPr>
        <w:color w:val="0563c1"/>
        <w:position w:val="0"/>
        <w:u w:val="single" w:color="0563c1"/>
      </w:rPr>
    </w:lvl>
    <w:lvl w:ilvl="6">
      <w:start w:val="1"/>
      <w:numFmt w:val="bullet"/>
      <w:suff w:val="tab"/>
      <w:lvlText w:val="●"/>
      <w:lvlJc w:val="left"/>
      <w:pPr/>
      <w:rPr>
        <w:color w:val="0563c1"/>
        <w:position w:val="0"/>
        <w:u w:val="single" w:color="0563c1"/>
      </w:rPr>
    </w:lvl>
    <w:lvl w:ilvl="7">
      <w:start w:val="1"/>
      <w:numFmt w:val="bullet"/>
      <w:suff w:val="tab"/>
      <w:lvlText w:val="■"/>
      <w:lvlJc w:val="left"/>
      <w:pPr/>
      <w:rPr>
        <w:color w:val="0563c1"/>
        <w:position w:val="0"/>
        <w:u w:val="single" w:color="0563c1"/>
      </w:rPr>
    </w:lvl>
    <w:lvl w:ilvl="8">
      <w:start w:val="1"/>
      <w:numFmt w:val="bullet"/>
      <w:suff w:val="tab"/>
      <w:lvlText w:val="◆"/>
      <w:lvlJc w:val="left"/>
      <w:pPr/>
      <w:rPr>
        <w:color w:val="0563c1"/>
        <w:position w:val="0"/>
        <w:u w:val="single" w:color="0563c1"/>
      </w:rPr>
    </w:lvl>
  </w:abstractNum>
  <w:abstractNum w:abstractNumId="2">
    <w:multiLevelType w:val="multilevel"/>
    <w:styleLink w:val="List 0"/>
    <w:lvl w:ilvl="0">
      <w:start w:val="0"/>
      <w:numFmt w:val="bullet"/>
      <w:suff w:val="tab"/>
      <w:lvlText w:val="●"/>
      <w:lvlJc w:val="left"/>
      <w:pPr>
        <w:tabs>
          <w:tab w:val="num" w:pos="420"/>
          <w:tab w:val="clear" w:pos="0"/>
        </w:tabs>
        <w:ind w:left="420" w:hanging="420"/>
      </w:pPr>
      <w:rPr>
        <w:rFonts w:ascii="Trebuchet MS" w:cs="Trebuchet MS" w:hAnsi="Trebuchet MS" w:eastAsia="Trebuchet MS"/>
        <w:position w:val="0"/>
        <w:sz w:val="21"/>
        <w:szCs w:val="21"/>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position w:val="0"/>
        <w:sz w:val="24"/>
        <w:szCs w:val="24"/>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position w:val="0"/>
        <w:sz w:val="24"/>
        <w:szCs w:val="24"/>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position w:val="0"/>
        <w:sz w:val="24"/>
        <w:szCs w:val="24"/>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position w:val="0"/>
        <w:sz w:val="24"/>
        <w:szCs w:val="24"/>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position w:val="0"/>
        <w:sz w:val="24"/>
        <w:szCs w:val="24"/>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position w:val="0"/>
        <w:sz w:val="24"/>
        <w:szCs w:val="24"/>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position w:val="0"/>
        <w:sz w:val="24"/>
        <w:szCs w:val="24"/>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position w:val="0"/>
        <w:sz w:val="24"/>
        <w:szCs w:val="24"/>
        <w:lang w:val="zh-TW" w:eastAsia="zh-TW"/>
      </w:rPr>
    </w:lvl>
  </w:abstractNum>
  <w:abstractNum w:abstractNumId="3">
    <w:multiLevelType w:val="multilevel"/>
    <w:styleLink w:val="List 0"/>
    <w:lvl w:ilvl="0">
      <w:start w:val="0"/>
      <w:numFmt w:val="bullet"/>
      <w:suff w:val="tab"/>
      <w:lvlText w:val="●"/>
      <w:lvlJc w:val="left"/>
      <w:pPr>
        <w:tabs>
          <w:tab w:val="num" w:pos="420"/>
          <w:tab w:val="clear" w:pos="0"/>
        </w:tabs>
        <w:ind w:left="420" w:hanging="420"/>
      </w:pPr>
      <w:rPr>
        <w:rFonts w:ascii="Trebuchet MS" w:cs="Trebuchet MS" w:hAnsi="Trebuchet MS" w:eastAsia="Trebuchet MS"/>
        <w:b w:val="1"/>
        <w:bCs w:val="1"/>
        <w:position w:val="0"/>
        <w:sz w:val="21"/>
        <w:szCs w:val="21"/>
      </w:rPr>
    </w:lvl>
    <w:lvl w:ilvl="1">
      <w:start w:val="1"/>
      <w:numFmt w:val="bullet"/>
      <w:suff w:val="tab"/>
      <w:lvlText w:val="■"/>
      <w:lvlJc w:val="left"/>
      <w:pPr>
        <w:tabs>
          <w:tab w:val="num" w:pos="840"/>
          <w:tab w:val="clear" w:pos="0"/>
        </w:tabs>
        <w:ind w:left="840" w:hanging="420"/>
      </w:pPr>
      <w:rPr>
        <w:rFonts w:ascii="Calibri" w:cs="Calibri" w:hAnsi="Calibri" w:eastAsia="Calibri"/>
        <w:b w:val="1"/>
        <w:bCs w:val="1"/>
        <w:position w:val="0"/>
        <w:sz w:val="24"/>
        <w:szCs w:val="24"/>
      </w:rPr>
    </w:lvl>
    <w:lvl w:ilvl="2">
      <w:start w:val="1"/>
      <w:numFmt w:val="bullet"/>
      <w:suff w:val="tab"/>
      <w:lvlText w:val="◆"/>
      <w:lvlJc w:val="left"/>
      <w:pPr>
        <w:tabs>
          <w:tab w:val="num" w:pos="1260"/>
          <w:tab w:val="clear" w:pos="0"/>
        </w:tabs>
        <w:ind w:left="1260" w:hanging="420"/>
      </w:pPr>
      <w:rPr>
        <w:rFonts w:ascii="Calibri" w:cs="Calibri" w:hAnsi="Calibri" w:eastAsia="Calibri"/>
        <w:b w:val="1"/>
        <w:bCs w:val="1"/>
        <w:position w:val="0"/>
        <w:sz w:val="24"/>
        <w:szCs w:val="24"/>
      </w:rPr>
    </w:lvl>
    <w:lvl w:ilvl="3">
      <w:start w:val="1"/>
      <w:numFmt w:val="bullet"/>
      <w:suff w:val="tab"/>
      <w:lvlText w:val="●"/>
      <w:lvlJc w:val="left"/>
      <w:pPr>
        <w:tabs>
          <w:tab w:val="num" w:pos="1680"/>
          <w:tab w:val="clear" w:pos="0"/>
        </w:tabs>
        <w:ind w:left="1680" w:hanging="420"/>
      </w:pPr>
      <w:rPr>
        <w:rFonts w:ascii="Calibri" w:cs="Calibri" w:hAnsi="Calibri" w:eastAsia="Calibri"/>
        <w:b w:val="1"/>
        <w:bCs w:val="1"/>
        <w:position w:val="0"/>
        <w:sz w:val="24"/>
        <w:szCs w:val="24"/>
      </w:rPr>
    </w:lvl>
    <w:lvl w:ilvl="4">
      <w:start w:val="1"/>
      <w:numFmt w:val="bullet"/>
      <w:suff w:val="tab"/>
      <w:lvlText w:val="■"/>
      <w:lvlJc w:val="left"/>
      <w:pPr>
        <w:tabs>
          <w:tab w:val="num" w:pos="2100"/>
          <w:tab w:val="clear" w:pos="0"/>
        </w:tabs>
        <w:ind w:left="2100" w:hanging="420"/>
      </w:pPr>
      <w:rPr>
        <w:rFonts w:ascii="Calibri" w:cs="Calibri" w:hAnsi="Calibri" w:eastAsia="Calibri"/>
        <w:b w:val="1"/>
        <w:bCs w:val="1"/>
        <w:position w:val="0"/>
        <w:sz w:val="24"/>
        <w:szCs w:val="24"/>
      </w:rPr>
    </w:lvl>
    <w:lvl w:ilvl="5">
      <w:start w:val="1"/>
      <w:numFmt w:val="bullet"/>
      <w:suff w:val="tab"/>
      <w:lvlText w:val="◆"/>
      <w:lvlJc w:val="left"/>
      <w:pPr>
        <w:tabs>
          <w:tab w:val="num" w:pos="2520"/>
          <w:tab w:val="clear" w:pos="0"/>
        </w:tabs>
        <w:ind w:left="2520" w:hanging="420"/>
      </w:pPr>
      <w:rPr>
        <w:rFonts w:ascii="Calibri" w:cs="Calibri" w:hAnsi="Calibri" w:eastAsia="Calibri"/>
        <w:b w:val="1"/>
        <w:bCs w:val="1"/>
        <w:position w:val="0"/>
        <w:sz w:val="24"/>
        <w:szCs w:val="24"/>
      </w:rPr>
    </w:lvl>
    <w:lvl w:ilvl="6">
      <w:start w:val="1"/>
      <w:numFmt w:val="bullet"/>
      <w:suff w:val="tab"/>
      <w:lvlText w:val="●"/>
      <w:lvlJc w:val="left"/>
      <w:pPr>
        <w:tabs>
          <w:tab w:val="num" w:pos="2940"/>
          <w:tab w:val="clear" w:pos="0"/>
        </w:tabs>
        <w:ind w:left="2940" w:hanging="420"/>
      </w:pPr>
      <w:rPr>
        <w:rFonts w:ascii="Calibri" w:cs="Calibri" w:hAnsi="Calibri" w:eastAsia="Calibri"/>
        <w:b w:val="1"/>
        <w:bCs w:val="1"/>
        <w:position w:val="0"/>
        <w:sz w:val="24"/>
        <w:szCs w:val="24"/>
      </w:rPr>
    </w:lvl>
    <w:lvl w:ilvl="7">
      <w:start w:val="1"/>
      <w:numFmt w:val="bullet"/>
      <w:suff w:val="tab"/>
      <w:lvlText w:val="■"/>
      <w:lvlJc w:val="left"/>
      <w:pPr>
        <w:tabs>
          <w:tab w:val="num" w:pos="3360"/>
          <w:tab w:val="clear" w:pos="0"/>
        </w:tabs>
        <w:ind w:left="3360" w:hanging="420"/>
      </w:pPr>
      <w:rPr>
        <w:rFonts w:ascii="Calibri" w:cs="Calibri" w:hAnsi="Calibri" w:eastAsia="Calibri"/>
        <w:b w:val="1"/>
        <w:bCs w:val="1"/>
        <w:position w:val="0"/>
        <w:sz w:val="24"/>
        <w:szCs w:val="24"/>
      </w:rPr>
    </w:lvl>
    <w:lvl w:ilvl="8">
      <w:start w:val="1"/>
      <w:numFmt w:val="bullet"/>
      <w:suff w:val="tab"/>
      <w:lvlText w:val="◆"/>
      <w:lvlJc w:val="left"/>
      <w:pPr>
        <w:tabs>
          <w:tab w:val="num" w:pos="3780"/>
          <w:tab w:val="clear" w:pos="0"/>
        </w:tabs>
        <w:ind w:left="3780" w:hanging="420"/>
      </w:pPr>
      <w:rPr>
        <w:rFonts w:ascii="Calibri" w:cs="Calibri" w:hAnsi="Calibri" w:eastAsia="Calibri"/>
        <w:b w:val="1"/>
        <w:bCs w:val="1"/>
        <w:position w:val="0"/>
        <w:sz w:val="24"/>
        <w:szCs w:val="24"/>
      </w:rPr>
    </w:lvl>
  </w:abstractNum>
  <w:abstractNum w:abstractNumId="4">
    <w:multiLevelType w:val="multilevel"/>
    <w:lvl w:ilvl="0">
      <w:start w:val="1"/>
      <w:numFmt w:val="bullet"/>
      <w:suff w:val="tab"/>
      <w:lvlText w:val="●"/>
      <w:lvlJc w:val="left"/>
      <w:pPr>
        <w:tabs>
          <w:tab w:val="num" w:pos="420"/>
          <w:tab w:val="clear" w:pos="0"/>
        </w:tabs>
        <w:ind w:left="420" w:hanging="420"/>
      </w:pPr>
      <w:rPr>
        <w:rFonts w:ascii="Arial Unicode MS" w:cs="Arial Unicode MS" w:hAnsi="Arial Unicode MS" w:eastAsia="Arial Unicode MS"/>
        <w:position w:val="0"/>
        <w:sz w:val="24"/>
        <w:szCs w:val="24"/>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position w:val="0"/>
        <w:sz w:val="24"/>
        <w:szCs w:val="24"/>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position w:val="0"/>
        <w:sz w:val="24"/>
        <w:szCs w:val="24"/>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position w:val="0"/>
        <w:sz w:val="24"/>
        <w:szCs w:val="24"/>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position w:val="0"/>
        <w:sz w:val="24"/>
        <w:szCs w:val="24"/>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position w:val="0"/>
        <w:sz w:val="24"/>
        <w:szCs w:val="24"/>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position w:val="0"/>
        <w:sz w:val="24"/>
        <w:szCs w:val="24"/>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position w:val="0"/>
        <w:sz w:val="24"/>
        <w:szCs w:val="24"/>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position w:val="0"/>
        <w:sz w:val="24"/>
        <w:szCs w:val="24"/>
        <w:lang w:val="zh-TW" w:eastAsia="zh-TW"/>
      </w:rPr>
    </w:lvl>
  </w:abstractNum>
  <w:abstractNum w:abstractNumId="5">
    <w:multiLevelType w:val="multilevel"/>
    <w:lvl w:ilvl="0">
      <w:start w:val="1"/>
      <w:numFmt w:val="bullet"/>
      <w:suff w:val="tab"/>
      <w:lvlText w:val="●"/>
      <w:lvlJc w:val="left"/>
      <w:pPr/>
      <w:rPr>
        <w:color w:val="0563c1"/>
        <w:position w:val="0"/>
        <w:u w:val="single" w:color="0563c1"/>
      </w:rPr>
    </w:lvl>
    <w:lvl w:ilvl="1">
      <w:start w:val="1"/>
      <w:numFmt w:val="bullet"/>
      <w:suff w:val="tab"/>
      <w:lvlText w:val="■"/>
      <w:lvlJc w:val="left"/>
      <w:pPr/>
      <w:rPr>
        <w:color w:val="0563c1"/>
        <w:position w:val="0"/>
        <w:u w:val="single" w:color="0563c1"/>
      </w:rPr>
    </w:lvl>
    <w:lvl w:ilvl="2">
      <w:start w:val="1"/>
      <w:numFmt w:val="bullet"/>
      <w:suff w:val="tab"/>
      <w:lvlText w:val="◆"/>
      <w:lvlJc w:val="left"/>
      <w:pPr/>
      <w:rPr>
        <w:color w:val="0563c1"/>
        <w:position w:val="0"/>
        <w:u w:val="single" w:color="0563c1"/>
      </w:rPr>
    </w:lvl>
    <w:lvl w:ilvl="3">
      <w:start w:val="1"/>
      <w:numFmt w:val="bullet"/>
      <w:suff w:val="tab"/>
      <w:lvlText w:val="●"/>
      <w:lvlJc w:val="left"/>
      <w:pPr/>
      <w:rPr>
        <w:color w:val="0563c1"/>
        <w:position w:val="0"/>
        <w:u w:val="single" w:color="0563c1"/>
      </w:rPr>
    </w:lvl>
    <w:lvl w:ilvl="4">
      <w:start w:val="1"/>
      <w:numFmt w:val="bullet"/>
      <w:suff w:val="tab"/>
      <w:lvlText w:val="■"/>
      <w:lvlJc w:val="left"/>
      <w:pPr/>
      <w:rPr>
        <w:color w:val="0563c1"/>
        <w:position w:val="0"/>
        <w:u w:val="single" w:color="0563c1"/>
      </w:rPr>
    </w:lvl>
    <w:lvl w:ilvl="5">
      <w:start w:val="1"/>
      <w:numFmt w:val="bullet"/>
      <w:suff w:val="tab"/>
      <w:lvlText w:val="◆"/>
      <w:lvlJc w:val="left"/>
      <w:pPr/>
      <w:rPr>
        <w:color w:val="0563c1"/>
        <w:position w:val="0"/>
        <w:u w:val="single" w:color="0563c1"/>
      </w:rPr>
    </w:lvl>
    <w:lvl w:ilvl="6">
      <w:start w:val="1"/>
      <w:numFmt w:val="bullet"/>
      <w:suff w:val="tab"/>
      <w:lvlText w:val="●"/>
      <w:lvlJc w:val="left"/>
      <w:pPr/>
      <w:rPr>
        <w:color w:val="0563c1"/>
        <w:position w:val="0"/>
        <w:u w:val="single" w:color="0563c1"/>
      </w:rPr>
    </w:lvl>
    <w:lvl w:ilvl="7">
      <w:start w:val="1"/>
      <w:numFmt w:val="bullet"/>
      <w:suff w:val="tab"/>
      <w:lvlText w:val="■"/>
      <w:lvlJc w:val="left"/>
      <w:pPr/>
      <w:rPr>
        <w:color w:val="0563c1"/>
        <w:position w:val="0"/>
        <w:u w:val="single" w:color="0563c1"/>
      </w:rPr>
    </w:lvl>
    <w:lvl w:ilvl="8">
      <w:start w:val="1"/>
      <w:numFmt w:val="bullet"/>
      <w:suff w:val="tab"/>
      <w:lvlText w:val="◆"/>
      <w:lvlJc w:val="left"/>
      <w:pPr/>
      <w:rPr>
        <w:color w:val="0563c1"/>
        <w:position w:val="0"/>
        <w:u w:val="single" w:color="0563c1"/>
      </w:rPr>
    </w:lvl>
  </w:abstractNum>
  <w:abstractNum w:abstractNumId="6">
    <w:multiLevelType w:val="multilevel"/>
    <w:styleLink w:val="List 1"/>
    <w:lvl w:ilvl="0">
      <w:start w:val="0"/>
      <w:numFmt w:val="bullet"/>
      <w:suff w:val="tab"/>
      <w:lvlText w:val="●"/>
      <w:lvlJc w:val="left"/>
      <w:pPr>
        <w:tabs>
          <w:tab w:val="num" w:pos="420"/>
          <w:tab w:val="clear" w:pos="0"/>
        </w:tabs>
        <w:ind w:left="420" w:hanging="420"/>
      </w:pPr>
      <w:rPr>
        <w:rFonts w:ascii="Trebuchet MS" w:cs="Trebuchet MS" w:hAnsi="Trebuchet MS" w:eastAsia="Trebuchet MS"/>
        <w:position w:val="0"/>
        <w:sz w:val="21"/>
        <w:szCs w:val="21"/>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position w:val="0"/>
        <w:sz w:val="24"/>
        <w:szCs w:val="24"/>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position w:val="0"/>
        <w:sz w:val="24"/>
        <w:szCs w:val="24"/>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position w:val="0"/>
        <w:sz w:val="24"/>
        <w:szCs w:val="24"/>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position w:val="0"/>
        <w:sz w:val="24"/>
        <w:szCs w:val="24"/>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position w:val="0"/>
        <w:sz w:val="24"/>
        <w:szCs w:val="24"/>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position w:val="0"/>
        <w:sz w:val="24"/>
        <w:szCs w:val="24"/>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position w:val="0"/>
        <w:sz w:val="24"/>
        <w:szCs w:val="24"/>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position w:val="0"/>
        <w:sz w:val="24"/>
        <w:szCs w:val="24"/>
        <w:lang w:val="zh-TW" w:eastAsia="zh-TW"/>
      </w:rPr>
    </w:lvl>
  </w:abstractNum>
  <w:abstractNum w:abstractNumId="7">
    <w:multiLevelType w:val="multilevel"/>
    <w:styleLink w:val="List 1"/>
    <w:lvl w:ilvl="0">
      <w:start w:val="0"/>
      <w:numFmt w:val="bullet"/>
      <w:suff w:val="tab"/>
      <w:lvlText w:val="●"/>
      <w:lvlJc w:val="left"/>
      <w:pPr>
        <w:tabs>
          <w:tab w:val="num" w:pos="420"/>
          <w:tab w:val="clear" w:pos="0"/>
        </w:tabs>
        <w:ind w:left="420" w:hanging="420"/>
      </w:pPr>
      <w:rPr>
        <w:rFonts w:ascii="Trebuchet MS" w:cs="Trebuchet MS" w:hAnsi="Trebuchet MS" w:eastAsia="Trebuchet MS"/>
        <w:b w:val="1"/>
        <w:bCs w:val="1"/>
        <w:position w:val="0"/>
        <w:sz w:val="21"/>
        <w:szCs w:val="21"/>
      </w:rPr>
    </w:lvl>
    <w:lvl w:ilvl="1">
      <w:start w:val="1"/>
      <w:numFmt w:val="bullet"/>
      <w:suff w:val="tab"/>
      <w:lvlText w:val="■"/>
      <w:lvlJc w:val="left"/>
      <w:pPr>
        <w:tabs>
          <w:tab w:val="num" w:pos="840"/>
          <w:tab w:val="clear" w:pos="0"/>
        </w:tabs>
        <w:ind w:left="840" w:hanging="420"/>
      </w:pPr>
      <w:rPr>
        <w:rFonts w:ascii="Calibri" w:cs="Calibri" w:hAnsi="Calibri" w:eastAsia="Calibri"/>
        <w:b w:val="1"/>
        <w:bCs w:val="1"/>
        <w:position w:val="0"/>
        <w:sz w:val="24"/>
        <w:szCs w:val="24"/>
      </w:rPr>
    </w:lvl>
    <w:lvl w:ilvl="2">
      <w:start w:val="1"/>
      <w:numFmt w:val="bullet"/>
      <w:suff w:val="tab"/>
      <w:lvlText w:val="◆"/>
      <w:lvlJc w:val="left"/>
      <w:pPr>
        <w:tabs>
          <w:tab w:val="num" w:pos="1260"/>
          <w:tab w:val="clear" w:pos="0"/>
        </w:tabs>
        <w:ind w:left="1260" w:hanging="420"/>
      </w:pPr>
      <w:rPr>
        <w:rFonts w:ascii="Calibri" w:cs="Calibri" w:hAnsi="Calibri" w:eastAsia="Calibri"/>
        <w:b w:val="1"/>
        <w:bCs w:val="1"/>
        <w:position w:val="0"/>
        <w:sz w:val="24"/>
        <w:szCs w:val="24"/>
      </w:rPr>
    </w:lvl>
    <w:lvl w:ilvl="3">
      <w:start w:val="1"/>
      <w:numFmt w:val="bullet"/>
      <w:suff w:val="tab"/>
      <w:lvlText w:val="●"/>
      <w:lvlJc w:val="left"/>
      <w:pPr>
        <w:tabs>
          <w:tab w:val="num" w:pos="1680"/>
          <w:tab w:val="clear" w:pos="0"/>
        </w:tabs>
        <w:ind w:left="1680" w:hanging="420"/>
      </w:pPr>
      <w:rPr>
        <w:rFonts w:ascii="Calibri" w:cs="Calibri" w:hAnsi="Calibri" w:eastAsia="Calibri"/>
        <w:b w:val="1"/>
        <w:bCs w:val="1"/>
        <w:position w:val="0"/>
        <w:sz w:val="24"/>
        <w:szCs w:val="24"/>
      </w:rPr>
    </w:lvl>
    <w:lvl w:ilvl="4">
      <w:start w:val="1"/>
      <w:numFmt w:val="bullet"/>
      <w:suff w:val="tab"/>
      <w:lvlText w:val="■"/>
      <w:lvlJc w:val="left"/>
      <w:pPr>
        <w:tabs>
          <w:tab w:val="num" w:pos="2100"/>
          <w:tab w:val="clear" w:pos="0"/>
        </w:tabs>
        <w:ind w:left="2100" w:hanging="420"/>
      </w:pPr>
      <w:rPr>
        <w:rFonts w:ascii="Calibri" w:cs="Calibri" w:hAnsi="Calibri" w:eastAsia="Calibri"/>
        <w:b w:val="1"/>
        <w:bCs w:val="1"/>
        <w:position w:val="0"/>
        <w:sz w:val="24"/>
        <w:szCs w:val="24"/>
      </w:rPr>
    </w:lvl>
    <w:lvl w:ilvl="5">
      <w:start w:val="1"/>
      <w:numFmt w:val="bullet"/>
      <w:suff w:val="tab"/>
      <w:lvlText w:val="◆"/>
      <w:lvlJc w:val="left"/>
      <w:pPr>
        <w:tabs>
          <w:tab w:val="num" w:pos="2520"/>
          <w:tab w:val="clear" w:pos="0"/>
        </w:tabs>
        <w:ind w:left="2520" w:hanging="420"/>
      </w:pPr>
      <w:rPr>
        <w:rFonts w:ascii="Calibri" w:cs="Calibri" w:hAnsi="Calibri" w:eastAsia="Calibri"/>
        <w:b w:val="1"/>
        <w:bCs w:val="1"/>
        <w:position w:val="0"/>
        <w:sz w:val="24"/>
        <w:szCs w:val="24"/>
      </w:rPr>
    </w:lvl>
    <w:lvl w:ilvl="6">
      <w:start w:val="1"/>
      <w:numFmt w:val="bullet"/>
      <w:suff w:val="tab"/>
      <w:lvlText w:val="●"/>
      <w:lvlJc w:val="left"/>
      <w:pPr>
        <w:tabs>
          <w:tab w:val="num" w:pos="2940"/>
          <w:tab w:val="clear" w:pos="0"/>
        </w:tabs>
        <w:ind w:left="2940" w:hanging="420"/>
      </w:pPr>
      <w:rPr>
        <w:rFonts w:ascii="Calibri" w:cs="Calibri" w:hAnsi="Calibri" w:eastAsia="Calibri"/>
        <w:b w:val="1"/>
        <w:bCs w:val="1"/>
        <w:position w:val="0"/>
        <w:sz w:val="24"/>
        <w:szCs w:val="24"/>
      </w:rPr>
    </w:lvl>
    <w:lvl w:ilvl="7">
      <w:start w:val="1"/>
      <w:numFmt w:val="bullet"/>
      <w:suff w:val="tab"/>
      <w:lvlText w:val="■"/>
      <w:lvlJc w:val="left"/>
      <w:pPr>
        <w:tabs>
          <w:tab w:val="num" w:pos="3360"/>
          <w:tab w:val="clear" w:pos="0"/>
        </w:tabs>
        <w:ind w:left="3360" w:hanging="420"/>
      </w:pPr>
      <w:rPr>
        <w:rFonts w:ascii="Calibri" w:cs="Calibri" w:hAnsi="Calibri" w:eastAsia="Calibri"/>
        <w:b w:val="1"/>
        <w:bCs w:val="1"/>
        <w:position w:val="0"/>
        <w:sz w:val="24"/>
        <w:szCs w:val="24"/>
      </w:rPr>
    </w:lvl>
    <w:lvl w:ilvl="8">
      <w:start w:val="1"/>
      <w:numFmt w:val="bullet"/>
      <w:suff w:val="tab"/>
      <w:lvlText w:val="◆"/>
      <w:lvlJc w:val="left"/>
      <w:pPr>
        <w:tabs>
          <w:tab w:val="num" w:pos="3780"/>
          <w:tab w:val="clear" w:pos="0"/>
        </w:tabs>
        <w:ind w:left="3780" w:hanging="420"/>
      </w:pPr>
      <w:rPr>
        <w:rFonts w:ascii="Calibri" w:cs="Calibri" w:hAnsi="Calibri" w:eastAsia="Calibri"/>
        <w:b w:val="1"/>
        <w:bCs w:val="1"/>
        <w:position w:val="0"/>
        <w:sz w:val="24"/>
        <w:szCs w:val="24"/>
      </w:rPr>
    </w:lvl>
  </w:abstractNum>
  <w:abstractNum w:abstractNumId="8">
    <w:multiLevelType w:val="multilevel"/>
    <w:lvl w:ilvl="0">
      <w:start w:val="1"/>
      <w:numFmt w:val="bullet"/>
      <w:suff w:val="tab"/>
      <w:lvlText w:val="●"/>
      <w:lvlJc w:val="left"/>
      <w:pPr>
        <w:tabs>
          <w:tab w:val="num" w:pos="420"/>
          <w:tab w:val="clear" w:pos="0"/>
        </w:tabs>
        <w:ind w:left="420" w:hanging="420"/>
      </w:pPr>
      <w:rPr>
        <w:rFonts w:ascii="Arial Unicode MS" w:cs="Arial Unicode MS" w:hAnsi="Arial Unicode MS" w:eastAsia="Arial Unicode MS"/>
        <w:position w:val="0"/>
        <w:sz w:val="24"/>
        <w:szCs w:val="24"/>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position w:val="0"/>
        <w:sz w:val="24"/>
        <w:szCs w:val="24"/>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position w:val="0"/>
        <w:sz w:val="24"/>
        <w:szCs w:val="24"/>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position w:val="0"/>
        <w:sz w:val="24"/>
        <w:szCs w:val="24"/>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position w:val="0"/>
        <w:sz w:val="24"/>
        <w:szCs w:val="24"/>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position w:val="0"/>
        <w:sz w:val="24"/>
        <w:szCs w:val="24"/>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position w:val="0"/>
        <w:sz w:val="24"/>
        <w:szCs w:val="24"/>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position w:val="0"/>
        <w:sz w:val="24"/>
        <w:szCs w:val="24"/>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position w:val="0"/>
        <w:sz w:val="24"/>
        <w:szCs w:val="24"/>
        <w:lang w:val="zh-TW" w:eastAsia="zh-TW"/>
      </w:rPr>
    </w:lvl>
  </w:abstractNum>
  <w:abstractNum w:abstractNumId="9">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10">
    <w:multiLevelType w:val="multilevel"/>
    <w:styleLink w:val="List 2"/>
    <w:lvl w:ilvl="0">
      <w:start w:val="0"/>
      <w:numFmt w:val="bullet"/>
      <w:suff w:val="tab"/>
      <w:lvlText w:val="●"/>
      <w:lvlJc w:val="left"/>
      <w:pPr>
        <w:tabs>
          <w:tab w:val="num" w:pos="420"/>
          <w:tab w:val="clear" w:pos="0"/>
        </w:tabs>
        <w:ind w:left="420" w:hanging="420"/>
      </w:pPr>
      <w:rPr>
        <w:rFonts w:ascii="Trebuchet MS" w:cs="Trebuchet MS" w:hAnsi="Trebuchet MS" w:eastAsia="Trebuchet MS"/>
        <w:position w:val="0"/>
        <w:sz w:val="21"/>
        <w:szCs w:val="21"/>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position w:val="0"/>
        <w:sz w:val="24"/>
        <w:szCs w:val="24"/>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position w:val="0"/>
        <w:sz w:val="24"/>
        <w:szCs w:val="24"/>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position w:val="0"/>
        <w:sz w:val="24"/>
        <w:szCs w:val="24"/>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position w:val="0"/>
        <w:sz w:val="24"/>
        <w:szCs w:val="24"/>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position w:val="0"/>
        <w:sz w:val="24"/>
        <w:szCs w:val="24"/>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position w:val="0"/>
        <w:sz w:val="24"/>
        <w:szCs w:val="24"/>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position w:val="0"/>
        <w:sz w:val="24"/>
        <w:szCs w:val="24"/>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position w:val="0"/>
        <w:sz w:val="24"/>
        <w:szCs w:val="24"/>
        <w:lang w:val="zh-TW" w:eastAsia="zh-TW"/>
      </w:rPr>
    </w:lvl>
  </w:abstractNum>
  <w:abstractNum w:abstractNumId="11">
    <w:multiLevelType w:val="multilevel"/>
    <w:styleLink w:val="List 2"/>
    <w:lvl w:ilvl="0">
      <w:start w:val="0"/>
      <w:numFmt w:val="bullet"/>
      <w:suff w:val="tab"/>
      <w:lvlText w:val="●"/>
      <w:lvlJc w:val="left"/>
      <w:pPr>
        <w:tabs>
          <w:tab w:val="num" w:pos="420"/>
          <w:tab w:val="clear" w:pos="0"/>
        </w:tabs>
        <w:ind w:left="420" w:hanging="420"/>
      </w:pPr>
      <w:rPr>
        <w:rFonts w:ascii="Trebuchet MS" w:cs="Trebuchet MS" w:hAnsi="Trebuchet MS" w:eastAsia="Trebuchet MS"/>
        <w:b w:val="1"/>
        <w:bCs w:val="1"/>
        <w:position w:val="0"/>
        <w:sz w:val="21"/>
        <w:szCs w:val="21"/>
      </w:rPr>
    </w:lvl>
    <w:lvl w:ilvl="1">
      <w:start w:val="1"/>
      <w:numFmt w:val="bullet"/>
      <w:suff w:val="tab"/>
      <w:lvlText w:val="■"/>
      <w:lvlJc w:val="left"/>
      <w:pPr>
        <w:tabs>
          <w:tab w:val="num" w:pos="840"/>
          <w:tab w:val="clear" w:pos="0"/>
        </w:tabs>
        <w:ind w:left="840" w:hanging="420"/>
      </w:pPr>
      <w:rPr>
        <w:rFonts w:ascii="Calibri" w:cs="Calibri" w:hAnsi="Calibri" w:eastAsia="Calibri"/>
        <w:b w:val="1"/>
        <w:bCs w:val="1"/>
        <w:position w:val="0"/>
        <w:sz w:val="24"/>
        <w:szCs w:val="24"/>
      </w:rPr>
    </w:lvl>
    <w:lvl w:ilvl="2">
      <w:start w:val="1"/>
      <w:numFmt w:val="bullet"/>
      <w:suff w:val="tab"/>
      <w:lvlText w:val="◆"/>
      <w:lvlJc w:val="left"/>
      <w:pPr>
        <w:tabs>
          <w:tab w:val="num" w:pos="1260"/>
          <w:tab w:val="clear" w:pos="0"/>
        </w:tabs>
        <w:ind w:left="1260" w:hanging="420"/>
      </w:pPr>
      <w:rPr>
        <w:rFonts w:ascii="Calibri" w:cs="Calibri" w:hAnsi="Calibri" w:eastAsia="Calibri"/>
        <w:b w:val="1"/>
        <w:bCs w:val="1"/>
        <w:position w:val="0"/>
        <w:sz w:val="24"/>
        <w:szCs w:val="24"/>
      </w:rPr>
    </w:lvl>
    <w:lvl w:ilvl="3">
      <w:start w:val="1"/>
      <w:numFmt w:val="bullet"/>
      <w:suff w:val="tab"/>
      <w:lvlText w:val="●"/>
      <w:lvlJc w:val="left"/>
      <w:pPr>
        <w:tabs>
          <w:tab w:val="num" w:pos="1680"/>
          <w:tab w:val="clear" w:pos="0"/>
        </w:tabs>
        <w:ind w:left="1680" w:hanging="420"/>
      </w:pPr>
      <w:rPr>
        <w:rFonts w:ascii="Calibri" w:cs="Calibri" w:hAnsi="Calibri" w:eastAsia="Calibri"/>
        <w:b w:val="1"/>
        <w:bCs w:val="1"/>
        <w:position w:val="0"/>
        <w:sz w:val="24"/>
        <w:szCs w:val="24"/>
      </w:rPr>
    </w:lvl>
    <w:lvl w:ilvl="4">
      <w:start w:val="1"/>
      <w:numFmt w:val="bullet"/>
      <w:suff w:val="tab"/>
      <w:lvlText w:val="■"/>
      <w:lvlJc w:val="left"/>
      <w:pPr>
        <w:tabs>
          <w:tab w:val="num" w:pos="2100"/>
          <w:tab w:val="clear" w:pos="0"/>
        </w:tabs>
        <w:ind w:left="2100" w:hanging="420"/>
      </w:pPr>
      <w:rPr>
        <w:rFonts w:ascii="Calibri" w:cs="Calibri" w:hAnsi="Calibri" w:eastAsia="Calibri"/>
        <w:b w:val="1"/>
        <w:bCs w:val="1"/>
        <w:position w:val="0"/>
        <w:sz w:val="24"/>
        <w:szCs w:val="24"/>
      </w:rPr>
    </w:lvl>
    <w:lvl w:ilvl="5">
      <w:start w:val="1"/>
      <w:numFmt w:val="bullet"/>
      <w:suff w:val="tab"/>
      <w:lvlText w:val="◆"/>
      <w:lvlJc w:val="left"/>
      <w:pPr>
        <w:tabs>
          <w:tab w:val="num" w:pos="2520"/>
          <w:tab w:val="clear" w:pos="0"/>
        </w:tabs>
        <w:ind w:left="2520" w:hanging="420"/>
      </w:pPr>
      <w:rPr>
        <w:rFonts w:ascii="Calibri" w:cs="Calibri" w:hAnsi="Calibri" w:eastAsia="Calibri"/>
        <w:b w:val="1"/>
        <w:bCs w:val="1"/>
        <w:position w:val="0"/>
        <w:sz w:val="24"/>
        <w:szCs w:val="24"/>
      </w:rPr>
    </w:lvl>
    <w:lvl w:ilvl="6">
      <w:start w:val="1"/>
      <w:numFmt w:val="bullet"/>
      <w:suff w:val="tab"/>
      <w:lvlText w:val="●"/>
      <w:lvlJc w:val="left"/>
      <w:pPr>
        <w:tabs>
          <w:tab w:val="num" w:pos="2940"/>
          <w:tab w:val="clear" w:pos="0"/>
        </w:tabs>
        <w:ind w:left="2940" w:hanging="420"/>
      </w:pPr>
      <w:rPr>
        <w:rFonts w:ascii="Calibri" w:cs="Calibri" w:hAnsi="Calibri" w:eastAsia="Calibri"/>
        <w:b w:val="1"/>
        <w:bCs w:val="1"/>
        <w:position w:val="0"/>
        <w:sz w:val="24"/>
        <w:szCs w:val="24"/>
      </w:rPr>
    </w:lvl>
    <w:lvl w:ilvl="7">
      <w:start w:val="1"/>
      <w:numFmt w:val="bullet"/>
      <w:suff w:val="tab"/>
      <w:lvlText w:val="■"/>
      <w:lvlJc w:val="left"/>
      <w:pPr>
        <w:tabs>
          <w:tab w:val="num" w:pos="3360"/>
          <w:tab w:val="clear" w:pos="0"/>
        </w:tabs>
        <w:ind w:left="3360" w:hanging="420"/>
      </w:pPr>
      <w:rPr>
        <w:rFonts w:ascii="Calibri" w:cs="Calibri" w:hAnsi="Calibri" w:eastAsia="Calibri"/>
        <w:b w:val="1"/>
        <w:bCs w:val="1"/>
        <w:position w:val="0"/>
        <w:sz w:val="24"/>
        <w:szCs w:val="24"/>
      </w:rPr>
    </w:lvl>
    <w:lvl w:ilvl="8">
      <w:start w:val="1"/>
      <w:numFmt w:val="bullet"/>
      <w:suff w:val="tab"/>
      <w:lvlText w:val="◆"/>
      <w:lvlJc w:val="left"/>
      <w:pPr>
        <w:tabs>
          <w:tab w:val="num" w:pos="3780"/>
          <w:tab w:val="clear" w:pos="0"/>
        </w:tabs>
        <w:ind w:left="3780" w:hanging="420"/>
      </w:pPr>
      <w:rPr>
        <w:rFonts w:ascii="Calibri" w:cs="Calibri" w:hAnsi="Calibri" w:eastAsia="Calibri"/>
        <w:b w:val="1"/>
        <w:bCs w:val="1"/>
        <w:position w:val="0"/>
        <w:sz w:val="24"/>
        <w:szCs w:val="24"/>
      </w:rPr>
    </w:lvl>
  </w:abstractNum>
  <w:abstractNum w:abstractNumId="12">
    <w:multiLevelType w:val="multilevel"/>
    <w:lvl w:ilvl="0">
      <w:start w:val="1"/>
      <w:numFmt w:val="bullet"/>
      <w:suff w:val="tab"/>
      <w:lvlText w:val="●"/>
      <w:lvlJc w:val="left"/>
      <w:pPr>
        <w:tabs>
          <w:tab w:val="num" w:pos="420"/>
          <w:tab w:val="clear" w:pos="0"/>
        </w:tabs>
        <w:ind w:left="420" w:hanging="420"/>
      </w:pPr>
      <w:rPr>
        <w:rFonts w:ascii="Arial Unicode MS" w:cs="Arial Unicode MS" w:hAnsi="Arial Unicode MS" w:eastAsia="Arial Unicode MS"/>
        <w:position w:val="0"/>
        <w:sz w:val="24"/>
        <w:szCs w:val="24"/>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position w:val="0"/>
        <w:sz w:val="24"/>
        <w:szCs w:val="24"/>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position w:val="0"/>
        <w:sz w:val="24"/>
        <w:szCs w:val="24"/>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position w:val="0"/>
        <w:sz w:val="24"/>
        <w:szCs w:val="24"/>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position w:val="0"/>
        <w:sz w:val="24"/>
        <w:szCs w:val="24"/>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position w:val="0"/>
        <w:sz w:val="24"/>
        <w:szCs w:val="24"/>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position w:val="0"/>
        <w:sz w:val="24"/>
        <w:szCs w:val="24"/>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position w:val="0"/>
        <w:sz w:val="24"/>
        <w:szCs w:val="24"/>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position w:val="0"/>
        <w:sz w:val="24"/>
        <w:szCs w:val="24"/>
        <w:lang w:val="zh-TW" w:eastAsia="zh-TW"/>
      </w:rPr>
    </w:lvl>
  </w:abstractNum>
  <w:abstractNum w:abstractNumId="13">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14">
    <w:multiLevelType w:val="multilevel"/>
    <w:styleLink w:val="List 3"/>
    <w:lvl w:ilvl="0">
      <w:start w:val="0"/>
      <w:numFmt w:val="bullet"/>
      <w:suff w:val="tab"/>
      <w:lvlText w:val="●"/>
      <w:lvlJc w:val="left"/>
      <w:pPr>
        <w:tabs>
          <w:tab w:val="num" w:pos="420"/>
          <w:tab w:val="clear" w:pos="0"/>
        </w:tabs>
        <w:ind w:left="420" w:hanging="420"/>
      </w:pPr>
      <w:rPr>
        <w:rFonts w:ascii="Trebuchet MS" w:cs="Trebuchet MS" w:hAnsi="Trebuchet MS" w:eastAsia="Trebuchet MS"/>
        <w:position w:val="0"/>
        <w:sz w:val="21"/>
        <w:szCs w:val="21"/>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position w:val="0"/>
        <w:sz w:val="24"/>
        <w:szCs w:val="24"/>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position w:val="0"/>
        <w:sz w:val="24"/>
        <w:szCs w:val="24"/>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position w:val="0"/>
        <w:sz w:val="24"/>
        <w:szCs w:val="24"/>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position w:val="0"/>
        <w:sz w:val="24"/>
        <w:szCs w:val="24"/>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position w:val="0"/>
        <w:sz w:val="24"/>
        <w:szCs w:val="24"/>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position w:val="0"/>
        <w:sz w:val="24"/>
        <w:szCs w:val="24"/>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position w:val="0"/>
        <w:sz w:val="24"/>
        <w:szCs w:val="24"/>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position w:val="0"/>
        <w:sz w:val="24"/>
        <w:szCs w:val="24"/>
        <w:lang w:val="zh-TW" w:eastAsia="zh-TW"/>
      </w:rPr>
    </w:lvl>
  </w:abstractNum>
  <w:abstractNum w:abstractNumId="15">
    <w:multiLevelType w:val="multilevel"/>
    <w:styleLink w:val="List 3"/>
    <w:lvl w:ilvl="0">
      <w:start w:val="0"/>
      <w:numFmt w:val="bullet"/>
      <w:suff w:val="tab"/>
      <w:lvlText w:val="●"/>
      <w:lvlJc w:val="left"/>
      <w:pPr>
        <w:tabs>
          <w:tab w:val="num" w:pos="420"/>
          <w:tab w:val="clear" w:pos="0"/>
        </w:tabs>
        <w:ind w:left="420" w:hanging="420"/>
      </w:pPr>
      <w:rPr>
        <w:rFonts w:ascii="Trebuchet MS" w:cs="Trebuchet MS" w:hAnsi="Trebuchet MS" w:eastAsia="Trebuchet MS"/>
        <w:b w:val="1"/>
        <w:bCs w:val="1"/>
        <w:position w:val="0"/>
        <w:sz w:val="21"/>
        <w:szCs w:val="21"/>
      </w:rPr>
    </w:lvl>
    <w:lvl w:ilvl="1">
      <w:start w:val="1"/>
      <w:numFmt w:val="bullet"/>
      <w:suff w:val="tab"/>
      <w:lvlText w:val="■"/>
      <w:lvlJc w:val="left"/>
      <w:pPr>
        <w:tabs>
          <w:tab w:val="num" w:pos="840"/>
          <w:tab w:val="clear" w:pos="0"/>
        </w:tabs>
        <w:ind w:left="840" w:hanging="420"/>
      </w:pPr>
      <w:rPr>
        <w:rFonts w:ascii="Calibri" w:cs="Calibri" w:hAnsi="Calibri" w:eastAsia="Calibri"/>
        <w:b w:val="1"/>
        <w:bCs w:val="1"/>
        <w:position w:val="0"/>
        <w:sz w:val="24"/>
        <w:szCs w:val="24"/>
      </w:rPr>
    </w:lvl>
    <w:lvl w:ilvl="2">
      <w:start w:val="1"/>
      <w:numFmt w:val="bullet"/>
      <w:suff w:val="tab"/>
      <w:lvlText w:val="◆"/>
      <w:lvlJc w:val="left"/>
      <w:pPr>
        <w:tabs>
          <w:tab w:val="num" w:pos="1260"/>
          <w:tab w:val="clear" w:pos="0"/>
        </w:tabs>
        <w:ind w:left="1260" w:hanging="420"/>
      </w:pPr>
      <w:rPr>
        <w:rFonts w:ascii="Calibri" w:cs="Calibri" w:hAnsi="Calibri" w:eastAsia="Calibri"/>
        <w:b w:val="1"/>
        <w:bCs w:val="1"/>
        <w:position w:val="0"/>
        <w:sz w:val="24"/>
        <w:szCs w:val="24"/>
      </w:rPr>
    </w:lvl>
    <w:lvl w:ilvl="3">
      <w:start w:val="1"/>
      <w:numFmt w:val="bullet"/>
      <w:suff w:val="tab"/>
      <w:lvlText w:val="●"/>
      <w:lvlJc w:val="left"/>
      <w:pPr>
        <w:tabs>
          <w:tab w:val="num" w:pos="1680"/>
          <w:tab w:val="clear" w:pos="0"/>
        </w:tabs>
        <w:ind w:left="1680" w:hanging="420"/>
      </w:pPr>
      <w:rPr>
        <w:rFonts w:ascii="Calibri" w:cs="Calibri" w:hAnsi="Calibri" w:eastAsia="Calibri"/>
        <w:b w:val="1"/>
        <w:bCs w:val="1"/>
        <w:position w:val="0"/>
        <w:sz w:val="24"/>
        <w:szCs w:val="24"/>
      </w:rPr>
    </w:lvl>
    <w:lvl w:ilvl="4">
      <w:start w:val="1"/>
      <w:numFmt w:val="bullet"/>
      <w:suff w:val="tab"/>
      <w:lvlText w:val="■"/>
      <w:lvlJc w:val="left"/>
      <w:pPr>
        <w:tabs>
          <w:tab w:val="num" w:pos="2100"/>
          <w:tab w:val="clear" w:pos="0"/>
        </w:tabs>
        <w:ind w:left="2100" w:hanging="420"/>
      </w:pPr>
      <w:rPr>
        <w:rFonts w:ascii="Calibri" w:cs="Calibri" w:hAnsi="Calibri" w:eastAsia="Calibri"/>
        <w:b w:val="1"/>
        <w:bCs w:val="1"/>
        <w:position w:val="0"/>
        <w:sz w:val="24"/>
        <w:szCs w:val="24"/>
      </w:rPr>
    </w:lvl>
    <w:lvl w:ilvl="5">
      <w:start w:val="1"/>
      <w:numFmt w:val="bullet"/>
      <w:suff w:val="tab"/>
      <w:lvlText w:val="◆"/>
      <w:lvlJc w:val="left"/>
      <w:pPr>
        <w:tabs>
          <w:tab w:val="num" w:pos="2520"/>
          <w:tab w:val="clear" w:pos="0"/>
        </w:tabs>
        <w:ind w:left="2520" w:hanging="420"/>
      </w:pPr>
      <w:rPr>
        <w:rFonts w:ascii="Calibri" w:cs="Calibri" w:hAnsi="Calibri" w:eastAsia="Calibri"/>
        <w:b w:val="1"/>
        <w:bCs w:val="1"/>
        <w:position w:val="0"/>
        <w:sz w:val="24"/>
        <w:szCs w:val="24"/>
      </w:rPr>
    </w:lvl>
    <w:lvl w:ilvl="6">
      <w:start w:val="1"/>
      <w:numFmt w:val="bullet"/>
      <w:suff w:val="tab"/>
      <w:lvlText w:val="●"/>
      <w:lvlJc w:val="left"/>
      <w:pPr>
        <w:tabs>
          <w:tab w:val="num" w:pos="2940"/>
          <w:tab w:val="clear" w:pos="0"/>
        </w:tabs>
        <w:ind w:left="2940" w:hanging="420"/>
      </w:pPr>
      <w:rPr>
        <w:rFonts w:ascii="Calibri" w:cs="Calibri" w:hAnsi="Calibri" w:eastAsia="Calibri"/>
        <w:b w:val="1"/>
        <w:bCs w:val="1"/>
        <w:position w:val="0"/>
        <w:sz w:val="24"/>
        <w:szCs w:val="24"/>
      </w:rPr>
    </w:lvl>
    <w:lvl w:ilvl="7">
      <w:start w:val="1"/>
      <w:numFmt w:val="bullet"/>
      <w:suff w:val="tab"/>
      <w:lvlText w:val="■"/>
      <w:lvlJc w:val="left"/>
      <w:pPr>
        <w:tabs>
          <w:tab w:val="num" w:pos="3360"/>
          <w:tab w:val="clear" w:pos="0"/>
        </w:tabs>
        <w:ind w:left="3360" w:hanging="420"/>
      </w:pPr>
      <w:rPr>
        <w:rFonts w:ascii="Calibri" w:cs="Calibri" w:hAnsi="Calibri" w:eastAsia="Calibri"/>
        <w:b w:val="1"/>
        <w:bCs w:val="1"/>
        <w:position w:val="0"/>
        <w:sz w:val="24"/>
        <w:szCs w:val="24"/>
      </w:rPr>
    </w:lvl>
    <w:lvl w:ilvl="8">
      <w:start w:val="1"/>
      <w:numFmt w:val="bullet"/>
      <w:suff w:val="tab"/>
      <w:lvlText w:val="◆"/>
      <w:lvlJc w:val="left"/>
      <w:pPr>
        <w:tabs>
          <w:tab w:val="num" w:pos="3780"/>
          <w:tab w:val="clear" w:pos="0"/>
        </w:tabs>
        <w:ind w:left="3780" w:hanging="420"/>
      </w:pPr>
      <w:rPr>
        <w:rFonts w:ascii="Calibri" w:cs="Calibri" w:hAnsi="Calibri" w:eastAsia="Calibri"/>
        <w:b w:val="1"/>
        <w:bCs w:val="1"/>
        <w:position w:val="0"/>
        <w:sz w:val="24"/>
        <w:szCs w:val="24"/>
      </w:rPr>
    </w:lvl>
  </w:abstractNum>
  <w:abstractNum w:abstractNumId="16">
    <w:multiLevelType w:val="multilevel"/>
    <w:lvl w:ilvl="0">
      <w:start w:val="1"/>
      <w:numFmt w:val="bullet"/>
      <w:suff w:val="tab"/>
      <w:lvlText w:val="●"/>
      <w:lvlJc w:val="left"/>
      <w:pPr>
        <w:tabs>
          <w:tab w:val="num" w:pos="420"/>
          <w:tab w:val="clear" w:pos="0"/>
        </w:tabs>
        <w:ind w:left="420" w:hanging="420"/>
      </w:pPr>
      <w:rPr>
        <w:rFonts w:ascii="Arial Unicode MS" w:cs="Arial Unicode MS" w:hAnsi="Arial Unicode MS" w:eastAsia="Arial Unicode MS"/>
        <w:position w:val="0"/>
        <w:sz w:val="24"/>
        <w:szCs w:val="24"/>
        <w:rtl w:val="0"/>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position w:val="0"/>
        <w:sz w:val="24"/>
        <w:szCs w:val="24"/>
        <w:rtl w:val="0"/>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position w:val="0"/>
        <w:sz w:val="24"/>
        <w:szCs w:val="24"/>
        <w:rtl w:val="0"/>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position w:val="0"/>
        <w:sz w:val="24"/>
        <w:szCs w:val="24"/>
        <w:rtl w:val="0"/>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position w:val="0"/>
        <w:sz w:val="24"/>
        <w:szCs w:val="24"/>
        <w:rtl w:val="0"/>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position w:val="0"/>
        <w:sz w:val="24"/>
        <w:szCs w:val="24"/>
        <w:rtl w:val="0"/>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position w:val="0"/>
        <w:sz w:val="24"/>
        <w:szCs w:val="24"/>
        <w:rtl w:val="0"/>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position w:val="0"/>
        <w:sz w:val="24"/>
        <w:szCs w:val="24"/>
        <w:rtl w:val="0"/>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position w:val="0"/>
        <w:sz w:val="24"/>
        <w:szCs w:val="24"/>
        <w:rtl w:val="0"/>
        <w:lang w:val="zh-TW" w:eastAsia="zh-TW"/>
      </w:rPr>
    </w:lvl>
  </w:abstractNum>
  <w:abstractNum w:abstractNumId="17">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18">
    <w:multiLevelType w:val="multilevel"/>
    <w:styleLink w:val="List 4"/>
    <w:lvl w:ilvl="0">
      <w:start w:val="0"/>
      <w:numFmt w:val="bullet"/>
      <w:suff w:val="tab"/>
      <w:lvlText w:val="●"/>
      <w:lvlJc w:val="left"/>
      <w:pPr>
        <w:tabs>
          <w:tab w:val="num" w:pos="420"/>
          <w:tab w:val="clear" w:pos="0"/>
        </w:tabs>
        <w:ind w:left="420" w:hanging="420"/>
      </w:pPr>
      <w:rPr>
        <w:rFonts w:ascii="Arial Unicode MS" w:cs="Arial Unicode MS" w:hAnsi="Arial Unicode MS" w:eastAsia="Arial Unicode MS"/>
        <w:position w:val="0"/>
        <w:sz w:val="21"/>
        <w:szCs w:val="21"/>
        <w:rtl w:val="0"/>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position w:val="0"/>
        <w:sz w:val="24"/>
        <w:szCs w:val="24"/>
        <w:rtl w:val="0"/>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position w:val="0"/>
        <w:sz w:val="24"/>
        <w:szCs w:val="24"/>
        <w:rtl w:val="0"/>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position w:val="0"/>
        <w:sz w:val="24"/>
        <w:szCs w:val="24"/>
        <w:rtl w:val="0"/>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position w:val="0"/>
        <w:sz w:val="24"/>
        <w:szCs w:val="24"/>
        <w:rtl w:val="0"/>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position w:val="0"/>
        <w:sz w:val="24"/>
        <w:szCs w:val="24"/>
        <w:rtl w:val="0"/>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position w:val="0"/>
        <w:sz w:val="24"/>
        <w:szCs w:val="24"/>
        <w:rtl w:val="0"/>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position w:val="0"/>
        <w:sz w:val="24"/>
        <w:szCs w:val="24"/>
        <w:rtl w:val="0"/>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position w:val="0"/>
        <w:sz w:val="24"/>
        <w:szCs w:val="24"/>
        <w:rtl w:val="0"/>
        <w:lang w:val="zh-TW" w:eastAsia="zh-TW"/>
      </w:rPr>
    </w:lvl>
  </w:abstractNum>
  <w:abstractNum w:abstractNumId="19">
    <w:multiLevelType w:val="multilevel"/>
    <w:styleLink w:val="List 4"/>
    <w:lvl w:ilvl="0">
      <w:start w:val="0"/>
      <w:numFmt w:val="bullet"/>
      <w:suff w:val="tab"/>
      <w:lvlText w:val="●"/>
      <w:lvlJc w:val="left"/>
      <w:pPr>
        <w:tabs>
          <w:tab w:val="num" w:pos="420"/>
          <w:tab w:val="clear" w:pos="0"/>
        </w:tabs>
        <w:ind w:left="420" w:hanging="420"/>
      </w:pPr>
      <w:rPr>
        <w:position w:val="0"/>
        <w:sz w:val="21"/>
        <w:szCs w:val="21"/>
        <w:rtl w:val="0"/>
      </w:rPr>
    </w:lvl>
    <w:lvl w:ilvl="1">
      <w:start w:val="1"/>
      <w:numFmt w:val="bullet"/>
      <w:suff w:val="tab"/>
      <w:lvlText w:val="■"/>
      <w:lvlJc w:val="left"/>
      <w:pPr>
        <w:tabs>
          <w:tab w:val="num" w:pos="840"/>
          <w:tab w:val="clear" w:pos="0"/>
        </w:tabs>
        <w:ind w:left="840" w:hanging="420"/>
      </w:pPr>
      <w:rPr>
        <w:position w:val="0"/>
        <w:sz w:val="24"/>
        <w:szCs w:val="24"/>
        <w:rtl w:val="0"/>
      </w:rPr>
    </w:lvl>
    <w:lvl w:ilvl="2">
      <w:start w:val="1"/>
      <w:numFmt w:val="bullet"/>
      <w:suff w:val="tab"/>
      <w:lvlText w:val="◆"/>
      <w:lvlJc w:val="left"/>
      <w:pPr>
        <w:tabs>
          <w:tab w:val="num" w:pos="1260"/>
          <w:tab w:val="clear" w:pos="0"/>
        </w:tabs>
        <w:ind w:left="1260" w:hanging="420"/>
      </w:pPr>
      <w:rPr>
        <w:position w:val="0"/>
        <w:sz w:val="24"/>
        <w:szCs w:val="24"/>
        <w:rtl w:val="0"/>
      </w:rPr>
    </w:lvl>
    <w:lvl w:ilvl="3">
      <w:start w:val="1"/>
      <w:numFmt w:val="bullet"/>
      <w:suff w:val="tab"/>
      <w:lvlText w:val="●"/>
      <w:lvlJc w:val="left"/>
      <w:pPr>
        <w:tabs>
          <w:tab w:val="num" w:pos="1680"/>
          <w:tab w:val="clear" w:pos="0"/>
        </w:tabs>
        <w:ind w:left="1680" w:hanging="420"/>
      </w:pPr>
      <w:rPr>
        <w:position w:val="0"/>
        <w:sz w:val="24"/>
        <w:szCs w:val="24"/>
        <w:rtl w:val="0"/>
      </w:rPr>
    </w:lvl>
    <w:lvl w:ilvl="4">
      <w:start w:val="1"/>
      <w:numFmt w:val="bullet"/>
      <w:suff w:val="tab"/>
      <w:lvlText w:val="■"/>
      <w:lvlJc w:val="left"/>
      <w:pPr>
        <w:tabs>
          <w:tab w:val="num" w:pos="2100"/>
          <w:tab w:val="clear" w:pos="0"/>
        </w:tabs>
        <w:ind w:left="2100" w:hanging="420"/>
      </w:pPr>
      <w:rPr>
        <w:position w:val="0"/>
        <w:sz w:val="24"/>
        <w:szCs w:val="24"/>
        <w:rtl w:val="0"/>
      </w:rPr>
    </w:lvl>
    <w:lvl w:ilvl="5">
      <w:start w:val="1"/>
      <w:numFmt w:val="bullet"/>
      <w:suff w:val="tab"/>
      <w:lvlText w:val="◆"/>
      <w:lvlJc w:val="left"/>
      <w:pPr>
        <w:tabs>
          <w:tab w:val="num" w:pos="2520"/>
          <w:tab w:val="clear" w:pos="0"/>
        </w:tabs>
        <w:ind w:left="2520" w:hanging="420"/>
      </w:pPr>
      <w:rPr>
        <w:position w:val="0"/>
        <w:sz w:val="24"/>
        <w:szCs w:val="24"/>
        <w:rtl w:val="0"/>
      </w:rPr>
    </w:lvl>
    <w:lvl w:ilvl="6">
      <w:start w:val="1"/>
      <w:numFmt w:val="bullet"/>
      <w:suff w:val="tab"/>
      <w:lvlText w:val="●"/>
      <w:lvlJc w:val="left"/>
      <w:pPr>
        <w:tabs>
          <w:tab w:val="num" w:pos="2940"/>
          <w:tab w:val="clear" w:pos="0"/>
        </w:tabs>
        <w:ind w:left="2940" w:hanging="420"/>
      </w:pPr>
      <w:rPr>
        <w:position w:val="0"/>
        <w:sz w:val="24"/>
        <w:szCs w:val="24"/>
        <w:rtl w:val="0"/>
      </w:rPr>
    </w:lvl>
    <w:lvl w:ilvl="7">
      <w:start w:val="1"/>
      <w:numFmt w:val="bullet"/>
      <w:suff w:val="tab"/>
      <w:lvlText w:val="■"/>
      <w:lvlJc w:val="left"/>
      <w:pPr>
        <w:tabs>
          <w:tab w:val="num" w:pos="3360"/>
          <w:tab w:val="clear" w:pos="0"/>
        </w:tabs>
        <w:ind w:left="3360" w:hanging="420"/>
      </w:pPr>
      <w:rPr>
        <w:position w:val="0"/>
        <w:sz w:val="24"/>
        <w:szCs w:val="24"/>
        <w:rtl w:val="0"/>
      </w:rPr>
    </w:lvl>
    <w:lvl w:ilvl="8">
      <w:start w:val="1"/>
      <w:numFmt w:val="bullet"/>
      <w:suff w:val="tab"/>
      <w:lvlText w:val="◆"/>
      <w:lvlJc w:val="left"/>
      <w:pPr>
        <w:tabs>
          <w:tab w:val="num" w:pos="3780"/>
          <w:tab w:val="clear" w:pos="0"/>
        </w:tabs>
        <w:ind w:left="3780" w:hanging="420"/>
      </w:pPr>
      <w:rPr>
        <w:position w:val="0"/>
        <w:sz w:val="24"/>
        <w:szCs w:val="24"/>
        <w:rtl w:val="0"/>
      </w:rPr>
    </w:lvl>
  </w:abstractNum>
  <w:abstractNum w:abstractNumId="20">
    <w:multiLevelType w:val="multilevel"/>
    <w:styleLink w:val="List 4"/>
    <w:lvl w:ilvl="0">
      <w:start w:val="0"/>
      <w:numFmt w:val="bullet"/>
      <w:suff w:val="tab"/>
      <w:lvlText w:val="●"/>
      <w:lvlJc w:val="left"/>
      <w:pPr>
        <w:tabs>
          <w:tab w:val="num" w:pos="420"/>
          <w:tab w:val="clear" w:pos="0"/>
        </w:tabs>
        <w:ind w:left="420" w:hanging="420"/>
      </w:pPr>
      <w:rPr>
        <w:position w:val="0"/>
        <w:sz w:val="21"/>
        <w:szCs w:val="21"/>
        <w:rtl w:val="0"/>
      </w:rPr>
    </w:lvl>
    <w:lvl w:ilvl="1">
      <w:start w:val="1"/>
      <w:numFmt w:val="bullet"/>
      <w:suff w:val="tab"/>
      <w:lvlText w:val="■"/>
      <w:lvlJc w:val="left"/>
      <w:pPr>
        <w:tabs>
          <w:tab w:val="num" w:pos="840"/>
          <w:tab w:val="clear" w:pos="0"/>
        </w:tabs>
        <w:ind w:left="840" w:hanging="420"/>
      </w:pPr>
      <w:rPr>
        <w:position w:val="0"/>
        <w:sz w:val="24"/>
        <w:szCs w:val="24"/>
        <w:rtl w:val="0"/>
      </w:rPr>
    </w:lvl>
    <w:lvl w:ilvl="2">
      <w:start w:val="1"/>
      <w:numFmt w:val="bullet"/>
      <w:suff w:val="tab"/>
      <w:lvlText w:val="◆"/>
      <w:lvlJc w:val="left"/>
      <w:pPr>
        <w:tabs>
          <w:tab w:val="num" w:pos="1260"/>
          <w:tab w:val="clear" w:pos="0"/>
        </w:tabs>
        <w:ind w:left="1260" w:hanging="420"/>
      </w:pPr>
      <w:rPr>
        <w:position w:val="0"/>
        <w:sz w:val="24"/>
        <w:szCs w:val="24"/>
        <w:rtl w:val="0"/>
      </w:rPr>
    </w:lvl>
    <w:lvl w:ilvl="3">
      <w:start w:val="1"/>
      <w:numFmt w:val="bullet"/>
      <w:suff w:val="tab"/>
      <w:lvlText w:val="●"/>
      <w:lvlJc w:val="left"/>
      <w:pPr>
        <w:tabs>
          <w:tab w:val="num" w:pos="1680"/>
          <w:tab w:val="clear" w:pos="0"/>
        </w:tabs>
        <w:ind w:left="1680" w:hanging="420"/>
      </w:pPr>
      <w:rPr>
        <w:position w:val="0"/>
        <w:sz w:val="24"/>
        <w:szCs w:val="24"/>
        <w:rtl w:val="0"/>
      </w:rPr>
    </w:lvl>
    <w:lvl w:ilvl="4">
      <w:start w:val="1"/>
      <w:numFmt w:val="bullet"/>
      <w:suff w:val="tab"/>
      <w:lvlText w:val="■"/>
      <w:lvlJc w:val="left"/>
      <w:pPr>
        <w:tabs>
          <w:tab w:val="num" w:pos="2100"/>
          <w:tab w:val="clear" w:pos="0"/>
        </w:tabs>
        <w:ind w:left="2100" w:hanging="420"/>
      </w:pPr>
      <w:rPr>
        <w:position w:val="0"/>
        <w:sz w:val="24"/>
        <w:szCs w:val="24"/>
        <w:rtl w:val="0"/>
      </w:rPr>
    </w:lvl>
    <w:lvl w:ilvl="5">
      <w:start w:val="1"/>
      <w:numFmt w:val="bullet"/>
      <w:suff w:val="tab"/>
      <w:lvlText w:val="◆"/>
      <w:lvlJc w:val="left"/>
      <w:pPr>
        <w:tabs>
          <w:tab w:val="num" w:pos="2520"/>
          <w:tab w:val="clear" w:pos="0"/>
        </w:tabs>
        <w:ind w:left="2520" w:hanging="420"/>
      </w:pPr>
      <w:rPr>
        <w:position w:val="0"/>
        <w:sz w:val="24"/>
        <w:szCs w:val="24"/>
        <w:rtl w:val="0"/>
      </w:rPr>
    </w:lvl>
    <w:lvl w:ilvl="6">
      <w:start w:val="1"/>
      <w:numFmt w:val="bullet"/>
      <w:suff w:val="tab"/>
      <w:lvlText w:val="●"/>
      <w:lvlJc w:val="left"/>
      <w:pPr>
        <w:tabs>
          <w:tab w:val="num" w:pos="2940"/>
          <w:tab w:val="clear" w:pos="0"/>
        </w:tabs>
        <w:ind w:left="2940" w:hanging="420"/>
      </w:pPr>
      <w:rPr>
        <w:position w:val="0"/>
        <w:sz w:val="24"/>
        <w:szCs w:val="24"/>
        <w:rtl w:val="0"/>
      </w:rPr>
    </w:lvl>
    <w:lvl w:ilvl="7">
      <w:start w:val="1"/>
      <w:numFmt w:val="bullet"/>
      <w:suff w:val="tab"/>
      <w:lvlText w:val="■"/>
      <w:lvlJc w:val="left"/>
      <w:pPr>
        <w:tabs>
          <w:tab w:val="num" w:pos="3360"/>
          <w:tab w:val="clear" w:pos="0"/>
        </w:tabs>
        <w:ind w:left="3360" w:hanging="420"/>
      </w:pPr>
      <w:rPr>
        <w:position w:val="0"/>
        <w:sz w:val="24"/>
        <w:szCs w:val="24"/>
        <w:rtl w:val="0"/>
      </w:rPr>
    </w:lvl>
    <w:lvl w:ilvl="8">
      <w:start w:val="1"/>
      <w:numFmt w:val="bullet"/>
      <w:suff w:val="tab"/>
      <w:lvlText w:val="◆"/>
      <w:lvlJc w:val="left"/>
      <w:pPr>
        <w:tabs>
          <w:tab w:val="num" w:pos="3780"/>
          <w:tab w:val="clear" w:pos="0"/>
        </w:tabs>
        <w:ind w:left="3780" w:hanging="420"/>
      </w:pPr>
      <w:rPr>
        <w:position w:val="0"/>
        <w:sz w:val="24"/>
        <w:szCs w:val="24"/>
        <w:rtl w:val="0"/>
      </w:rPr>
    </w:lvl>
  </w:abstractNum>
  <w:abstractNum w:abstractNumId="21">
    <w:multiLevelType w:val="multilevel"/>
    <w:styleLink w:val="List 4"/>
    <w:lvl w:ilvl="0">
      <w:start w:val="0"/>
      <w:numFmt w:val="bullet"/>
      <w:suff w:val="tab"/>
      <w:lvlText w:val="●"/>
      <w:lvlJc w:val="left"/>
      <w:pPr>
        <w:tabs>
          <w:tab w:val="num" w:pos="420"/>
          <w:tab w:val="clear" w:pos="0"/>
        </w:tabs>
        <w:ind w:left="420" w:hanging="420"/>
      </w:pPr>
      <w:rPr>
        <w:position w:val="0"/>
        <w:sz w:val="21"/>
        <w:szCs w:val="21"/>
        <w:rtl w:val="0"/>
      </w:rPr>
    </w:lvl>
    <w:lvl w:ilvl="1">
      <w:start w:val="1"/>
      <w:numFmt w:val="bullet"/>
      <w:suff w:val="tab"/>
      <w:lvlText w:val="■"/>
      <w:lvlJc w:val="left"/>
      <w:pPr>
        <w:tabs>
          <w:tab w:val="num" w:pos="840"/>
          <w:tab w:val="clear" w:pos="0"/>
        </w:tabs>
        <w:ind w:left="840" w:hanging="420"/>
      </w:pPr>
      <w:rPr>
        <w:position w:val="0"/>
        <w:sz w:val="24"/>
        <w:szCs w:val="24"/>
        <w:rtl w:val="0"/>
      </w:rPr>
    </w:lvl>
    <w:lvl w:ilvl="2">
      <w:start w:val="1"/>
      <w:numFmt w:val="bullet"/>
      <w:suff w:val="tab"/>
      <w:lvlText w:val="◆"/>
      <w:lvlJc w:val="left"/>
      <w:pPr>
        <w:tabs>
          <w:tab w:val="num" w:pos="1260"/>
          <w:tab w:val="clear" w:pos="0"/>
        </w:tabs>
        <w:ind w:left="1260" w:hanging="420"/>
      </w:pPr>
      <w:rPr>
        <w:position w:val="0"/>
        <w:sz w:val="24"/>
        <w:szCs w:val="24"/>
        <w:rtl w:val="0"/>
      </w:rPr>
    </w:lvl>
    <w:lvl w:ilvl="3">
      <w:start w:val="1"/>
      <w:numFmt w:val="bullet"/>
      <w:suff w:val="tab"/>
      <w:lvlText w:val="●"/>
      <w:lvlJc w:val="left"/>
      <w:pPr>
        <w:tabs>
          <w:tab w:val="num" w:pos="1680"/>
          <w:tab w:val="clear" w:pos="0"/>
        </w:tabs>
        <w:ind w:left="1680" w:hanging="420"/>
      </w:pPr>
      <w:rPr>
        <w:position w:val="0"/>
        <w:sz w:val="24"/>
        <w:szCs w:val="24"/>
        <w:rtl w:val="0"/>
      </w:rPr>
    </w:lvl>
    <w:lvl w:ilvl="4">
      <w:start w:val="1"/>
      <w:numFmt w:val="bullet"/>
      <w:suff w:val="tab"/>
      <w:lvlText w:val="■"/>
      <w:lvlJc w:val="left"/>
      <w:pPr>
        <w:tabs>
          <w:tab w:val="num" w:pos="2100"/>
          <w:tab w:val="clear" w:pos="0"/>
        </w:tabs>
        <w:ind w:left="2100" w:hanging="420"/>
      </w:pPr>
      <w:rPr>
        <w:position w:val="0"/>
        <w:sz w:val="24"/>
        <w:szCs w:val="24"/>
        <w:rtl w:val="0"/>
      </w:rPr>
    </w:lvl>
    <w:lvl w:ilvl="5">
      <w:start w:val="1"/>
      <w:numFmt w:val="bullet"/>
      <w:suff w:val="tab"/>
      <w:lvlText w:val="◆"/>
      <w:lvlJc w:val="left"/>
      <w:pPr>
        <w:tabs>
          <w:tab w:val="num" w:pos="2520"/>
          <w:tab w:val="clear" w:pos="0"/>
        </w:tabs>
        <w:ind w:left="2520" w:hanging="420"/>
      </w:pPr>
      <w:rPr>
        <w:position w:val="0"/>
        <w:sz w:val="24"/>
        <w:szCs w:val="24"/>
        <w:rtl w:val="0"/>
      </w:rPr>
    </w:lvl>
    <w:lvl w:ilvl="6">
      <w:start w:val="1"/>
      <w:numFmt w:val="bullet"/>
      <w:suff w:val="tab"/>
      <w:lvlText w:val="●"/>
      <w:lvlJc w:val="left"/>
      <w:pPr>
        <w:tabs>
          <w:tab w:val="num" w:pos="2940"/>
          <w:tab w:val="clear" w:pos="0"/>
        </w:tabs>
        <w:ind w:left="2940" w:hanging="420"/>
      </w:pPr>
      <w:rPr>
        <w:position w:val="0"/>
        <w:sz w:val="24"/>
        <w:szCs w:val="24"/>
        <w:rtl w:val="0"/>
      </w:rPr>
    </w:lvl>
    <w:lvl w:ilvl="7">
      <w:start w:val="1"/>
      <w:numFmt w:val="bullet"/>
      <w:suff w:val="tab"/>
      <w:lvlText w:val="■"/>
      <w:lvlJc w:val="left"/>
      <w:pPr>
        <w:tabs>
          <w:tab w:val="num" w:pos="3360"/>
          <w:tab w:val="clear" w:pos="0"/>
        </w:tabs>
        <w:ind w:left="3360" w:hanging="420"/>
      </w:pPr>
      <w:rPr>
        <w:position w:val="0"/>
        <w:sz w:val="24"/>
        <w:szCs w:val="24"/>
        <w:rtl w:val="0"/>
      </w:rPr>
    </w:lvl>
    <w:lvl w:ilvl="8">
      <w:start w:val="1"/>
      <w:numFmt w:val="bullet"/>
      <w:suff w:val="tab"/>
      <w:lvlText w:val="◆"/>
      <w:lvlJc w:val="left"/>
      <w:pPr>
        <w:tabs>
          <w:tab w:val="num" w:pos="3780"/>
          <w:tab w:val="clear" w:pos="0"/>
        </w:tabs>
        <w:ind w:left="3780" w:hanging="420"/>
      </w:pPr>
      <w:rPr>
        <w:position w:val="0"/>
        <w:sz w:val="24"/>
        <w:szCs w:val="24"/>
        <w:rtl w:val="0"/>
      </w:rPr>
    </w:lvl>
  </w:abstractNum>
  <w:abstractNum w:abstractNumId="22">
    <w:multiLevelType w:val="multilevel"/>
    <w:styleLink w:val="List 4"/>
    <w:lvl w:ilvl="0">
      <w:start w:val="0"/>
      <w:numFmt w:val="bullet"/>
      <w:suff w:val="tab"/>
      <w:lvlText w:val="●"/>
      <w:lvlJc w:val="left"/>
      <w:pPr>
        <w:tabs>
          <w:tab w:val="num" w:pos="420"/>
          <w:tab w:val="clear" w:pos="0"/>
        </w:tabs>
        <w:ind w:left="420" w:hanging="420"/>
      </w:pPr>
      <w:rPr>
        <w:position w:val="0"/>
        <w:sz w:val="21"/>
        <w:szCs w:val="21"/>
        <w:rtl w:val="0"/>
      </w:rPr>
    </w:lvl>
    <w:lvl w:ilvl="1">
      <w:start w:val="1"/>
      <w:numFmt w:val="bullet"/>
      <w:suff w:val="tab"/>
      <w:lvlText w:val="■"/>
      <w:lvlJc w:val="left"/>
      <w:pPr>
        <w:tabs>
          <w:tab w:val="num" w:pos="840"/>
          <w:tab w:val="clear" w:pos="0"/>
        </w:tabs>
        <w:ind w:left="840" w:hanging="420"/>
      </w:pPr>
      <w:rPr>
        <w:position w:val="0"/>
        <w:sz w:val="24"/>
        <w:szCs w:val="24"/>
        <w:rtl w:val="0"/>
      </w:rPr>
    </w:lvl>
    <w:lvl w:ilvl="2">
      <w:start w:val="1"/>
      <w:numFmt w:val="bullet"/>
      <w:suff w:val="tab"/>
      <w:lvlText w:val="◆"/>
      <w:lvlJc w:val="left"/>
      <w:pPr>
        <w:tabs>
          <w:tab w:val="num" w:pos="1260"/>
          <w:tab w:val="clear" w:pos="0"/>
        </w:tabs>
        <w:ind w:left="1260" w:hanging="420"/>
      </w:pPr>
      <w:rPr>
        <w:position w:val="0"/>
        <w:sz w:val="24"/>
        <w:szCs w:val="24"/>
        <w:rtl w:val="0"/>
      </w:rPr>
    </w:lvl>
    <w:lvl w:ilvl="3">
      <w:start w:val="1"/>
      <w:numFmt w:val="bullet"/>
      <w:suff w:val="tab"/>
      <w:lvlText w:val="●"/>
      <w:lvlJc w:val="left"/>
      <w:pPr>
        <w:tabs>
          <w:tab w:val="num" w:pos="1680"/>
          <w:tab w:val="clear" w:pos="0"/>
        </w:tabs>
        <w:ind w:left="1680" w:hanging="420"/>
      </w:pPr>
      <w:rPr>
        <w:position w:val="0"/>
        <w:sz w:val="24"/>
        <w:szCs w:val="24"/>
        <w:rtl w:val="0"/>
      </w:rPr>
    </w:lvl>
    <w:lvl w:ilvl="4">
      <w:start w:val="1"/>
      <w:numFmt w:val="bullet"/>
      <w:suff w:val="tab"/>
      <w:lvlText w:val="■"/>
      <w:lvlJc w:val="left"/>
      <w:pPr>
        <w:tabs>
          <w:tab w:val="num" w:pos="2100"/>
          <w:tab w:val="clear" w:pos="0"/>
        </w:tabs>
        <w:ind w:left="2100" w:hanging="420"/>
      </w:pPr>
      <w:rPr>
        <w:position w:val="0"/>
        <w:sz w:val="24"/>
        <w:szCs w:val="24"/>
        <w:rtl w:val="0"/>
      </w:rPr>
    </w:lvl>
    <w:lvl w:ilvl="5">
      <w:start w:val="1"/>
      <w:numFmt w:val="bullet"/>
      <w:suff w:val="tab"/>
      <w:lvlText w:val="◆"/>
      <w:lvlJc w:val="left"/>
      <w:pPr>
        <w:tabs>
          <w:tab w:val="num" w:pos="2520"/>
          <w:tab w:val="clear" w:pos="0"/>
        </w:tabs>
        <w:ind w:left="2520" w:hanging="420"/>
      </w:pPr>
      <w:rPr>
        <w:position w:val="0"/>
        <w:sz w:val="24"/>
        <w:szCs w:val="24"/>
        <w:rtl w:val="0"/>
      </w:rPr>
    </w:lvl>
    <w:lvl w:ilvl="6">
      <w:start w:val="1"/>
      <w:numFmt w:val="bullet"/>
      <w:suff w:val="tab"/>
      <w:lvlText w:val="●"/>
      <w:lvlJc w:val="left"/>
      <w:pPr>
        <w:tabs>
          <w:tab w:val="num" w:pos="2940"/>
          <w:tab w:val="clear" w:pos="0"/>
        </w:tabs>
        <w:ind w:left="2940" w:hanging="420"/>
      </w:pPr>
      <w:rPr>
        <w:position w:val="0"/>
        <w:sz w:val="24"/>
        <w:szCs w:val="24"/>
        <w:rtl w:val="0"/>
      </w:rPr>
    </w:lvl>
    <w:lvl w:ilvl="7">
      <w:start w:val="1"/>
      <w:numFmt w:val="bullet"/>
      <w:suff w:val="tab"/>
      <w:lvlText w:val="■"/>
      <w:lvlJc w:val="left"/>
      <w:pPr>
        <w:tabs>
          <w:tab w:val="num" w:pos="3360"/>
          <w:tab w:val="clear" w:pos="0"/>
        </w:tabs>
        <w:ind w:left="3360" w:hanging="420"/>
      </w:pPr>
      <w:rPr>
        <w:position w:val="0"/>
        <w:sz w:val="24"/>
        <w:szCs w:val="24"/>
        <w:rtl w:val="0"/>
      </w:rPr>
    </w:lvl>
    <w:lvl w:ilvl="8">
      <w:start w:val="1"/>
      <w:numFmt w:val="bullet"/>
      <w:suff w:val="tab"/>
      <w:lvlText w:val="◆"/>
      <w:lvlJc w:val="left"/>
      <w:pPr>
        <w:tabs>
          <w:tab w:val="num" w:pos="3780"/>
          <w:tab w:val="clear" w:pos="0"/>
        </w:tabs>
        <w:ind w:left="3780" w:hanging="420"/>
      </w:pPr>
      <w:rPr>
        <w:position w:val="0"/>
        <w:sz w:val="24"/>
        <w:szCs w:val="24"/>
        <w:rtl w:val="0"/>
      </w:rPr>
    </w:lvl>
  </w:abstractNum>
  <w:abstractNum w:abstractNumId="23">
    <w:multiLevelType w:val="multilevel"/>
    <w:styleLink w:val="List 4"/>
    <w:lvl w:ilvl="0">
      <w:start w:val="0"/>
      <w:numFmt w:val="bullet"/>
      <w:suff w:val="tab"/>
      <w:lvlText w:val="●"/>
      <w:lvlJc w:val="left"/>
      <w:pPr>
        <w:tabs>
          <w:tab w:val="num" w:pos="420"/>
          <w:tab w:val="clear" w:pos="0"/>
        </w:tabs>
        <w:ind w:left="420" w:hanging="420"/>
      </w:pPr>
      <w:rPr>
        <w:position w:val="0"/>
        <w:sz w:val="21"/>
        <w:szCs w:val="21"/>
        <w:rtl w:val="0"/>
      </w:rPr>
    </w:lvl>
    <w:lvl w:ilvl="1">
      <w:start w:val="1"/>
      <w:numFmt w:val="bullet"/>
      <w:suff w:val="tab"/>
      <w:lvlText w:val="■"/>
      <w:lvlJc w:val="left"/>
      <w:pPr>
        <w:tabs>
          <w:tab w:val="num" w:pos="840"/>
          <w:tab w:val="clear" w:pos="0"/>
        </w:tabs>
        <w:ind w:left="840" w:hanging="420"/>
      </w:pPr>
      <w:rPr>
        <w:position w:val="0"/>
        <w:sz w:val="24"/>
        <w:szCs w:val="24"/>
        <w:rtl w:val="0"/>
      </w:rPr>
    </w:lvl>
    <w:lvl w:ilvl="2">
      <w:start w:val="1"/>
      <w:numFmt w:val="bullet"/>
      <w:suff w:val="tab"/>
      <w:lvlText w:val="◆"/>
      <w:lvlJc w:val="left"/>
      <w:pPr>
        <w:tabs>
          <w:tab w:val="num" w:pos="1260"/>
          <w:tab w:val="clear" w:pos="0"/>
        </w:tabs>
        <w:ind w:left="1260" w:hanging="420"/>
      </w:pPr>
      <w:rPr>
        <w:position w:val="0"/>
        <w:sz w:val="24"/>
        <w:szCs w:val="24"/>
        <w:rtl w:val="0"/>
      </w:rPr>
    </w:lvl>
    <w:lvl w:ilvl="3">
      <w:start w:val="1"/>
      <w:numFmt w:val="bullet"/>
      <w:suff w:val="tab"/>
      <w:lvlText w:val="●"/>
      <w:lvlJc w:val="left"/>
      <w:pPr>
        <w:tabs>
          <w:tab w:val="num" w:pos="1680"/>
          <w:tab w:val="clear" w:pos="0"/>
        </w:tabs>
        <w:ind w:left="1680" w:hanging="420"/>
      </w:pPr>
      <w:rPr>
        <w:position w:val="0"/>
        <w:sz w:val="24"/>
        <w:szCs w:val="24"/>
        <w:rtl w:val="0"/>
      </w:rPr>
    </w:lvl>
    <w:lvl w:ilvl="4">
      <w:start w:val="1"/>
      <w:numFmt w:val="bullet"/>
      <w:suff w:val="tab"/>
      <w:lvlText w:val="■"/>
      <w:lvlJc w:val="left"/>
      <w:pPr>
        <w:tabs>
          <w:tab w:val="num" w:pos="2100"/>
          <w:tab w:val="clear" w:pos="0"/>
        </w:tabs>
        <w:ind w:left="2100" w:hanging="420"/>
      </w:pPr>
      <w:rPr>
        <w:position w:val="0"/>
        <w:sz w:val="24"/>
        <w:szCs w:val="24"/>
        <w:rtl w:val="0"/>
      </w:rPr>
    </w:lvl>
    <w:lvl w:ilvl="5">
      <w:start w:val="1"/>
      <w:numFmt w:val="bullet"/>
      <w:suff w:val="tab"/>
      <w:lvlText w:val="◆"/>
      <w:lvlJc w:val="left"/>
      <w:pPr>
        <w:tabs>
          <w:tab w:val="num" w:pos="2520"/>
          <w:tab w:val="clear" w:pos="0"/>
        </w:tabs>
        <w:ind w:left="2520" w:hanging="420"/>
      </w:pPr>
      <w:rPr>
        <w:position w:val="0"/>
        <w:sz w:val="24"/>
        <w:szCs w:val="24"/>
        <w:rtl w:val="0"/>
      </w:rPr>
    </w:lvl>
    <w:lvl w:ilvl="6">
      <w:start w:val="1"/>
      <w:numFmt w:val="bullet"/>
      <w:suff w:val="tab"/>
      <w:lvlText w:val="●"/>
      <w:lvlJc w:val="left"/>
      <w:pPr>
        <w:tabs>
          <w:tab w:val="num" w:pos="2940"/>
          <w:tab w:val="clear" w:pos="0"/>
        </w:tabs>
        <w:ind w:left="2940" w:hanging="420"/>
      </w:pPr>
      <w:rPr>
        <w:position w:val="0"/>
        <w:sz w:val="24"/>
        <w:szCs w:val="24"/>
        <w:rtl w:val="0"/>
      </w:rPr>
    </w:lvl>
    <w:lvl w:ilvl="7">
      <w:start w:val="1"/>
      <w:numFmt w:val="bullet"/>
      <w:suff w:val="tab"/>
      <w:lvlText w:val="■"/>
      <w:lvlJc w:val="left"/>
      <w:pPr>
        <w:tabs>
          <w:tab w:val="num" w:pos="3360"/>
          <w:tab w:val="clear" w:pos="0"/>
        </w:tabs>
        <w:ind w:left="3360" w:hanging="420"/>
      </w:pPr>
      <w:rPr>
        <w:position w:val="0"/>
        <w:sz w:val="24"/>
        <w:szCs w:val="24"/>
        <w:rtl w:val="0"/>
      </w:rPr>
    </w:lvl>
    <w:lvl w:ilvl="8">
      <w:start w:val="1"/>
      <w:numFmt w:val="bullet"/>
      <w:suff w:val="tab"/>
      <w:lvlText w:val="◆"/>
      <w:lvlJc w:val="left"/>
      <w:pPr>
        <w:tabs>
          <w:tab w:val="num" w:pos="3780"/>
          <w:tab w:val="clear" w:pos="0"/>
        </w:tabs>
        <w:ind w:left="3780" w:hanging="420"/>
      </w:pPr>
      <w:rPr>
        <w:position w:val="0"/>
        <w:sz w:val="24"/>
        <w:szCs w:val="24"/>
        <w:rtl w:val="0"/>
      </w:rPr>
    </w:lvl>
  </w:abstractNum>
  <w:abstractNum w:abstractNumId="24">
    <w:multiLevelType w:val="multilevel"/>
    <w:lvl w:ilvl="0">
      <w:start w:val="1"/>
      <w:numFmt w:val="lowerLetter"/>
      <w:suff w:val="tab"/>
      <w:lvlText w:val="%1)"/>
      <w:lvlJc w:val="left"/>
      <w:pPr>
        <w:tabs>
          <w:tab w:val="num" w:pos="360"/>
          <w:tab w:val="clear" w:pos="0"/>
        </w:tabs>
        <w:ind w:left="360" w:hanging="360"/>
      </w:pPr>
      <w:rPr>
        <w:rFonts w:ascii="Arial Unicode MS" w:cs="Arial Unicode MS" w:hAnsi="Arial Unicode MS" w:eastAsia="Arial Unicode MS"/>
        <w:position w:val="0"/>
        <w:sz w:val="24"/>
        <w:szCs w:val="24"/>
        <w:rtl w:val="0"/>
        <w:lang w:val="zh-TW" w:eastAsia="zh-TW"/>
      </w:rPr>
    </w:lvl>
    <w:lvl w:ilvl="1">
      <w:start w:val="1"/>
      <w:numFmt w:val="lowerLetter"/>
      <w:suff w:val="tab"/>
      <w:lvlText w:val="%2)"/>
      <w:lvlJc w:val="left"/>
      <w:pPr>
        <w:tabs>
          <w:tab w:val="num" w:pos="960"/>
          <w:tab w:val="clear" w:pos="0"/>
        </w:tabs>
        <w:ind w:left="960" w:hanging="480"/>
      </w:pPr>
      <w:rPr>
        <w:rFonts w:ascii="Arial Unicode MS" w:cs="Arial Unicode MS" w:hAnsi="Arial Unicode MS" w:eastAsia="Arial Unicode MS"/>
        <w:position w:val="0"/>
        <w:sz w:val="24"/>
        <w:szCs w:val="24"/>
        <w:rtl w:val="0"/>
        <w:lang w:val="zh-TW" w:eastAsia="zh-TW"/>
      </w:rPr>
    </w:lvl>
    <w:lvl w:ilvl="2">
      <w:start w:val="1"/>
      <w:numFmt w:val="lowerRoman"/>
      <w:suff w:val="tab"/>
      <w:lvlText w:val="%3."/>
      <w:lvlJc w:val="left"/>
      <w:pPr>
        <w:tabs>
          <w:tab w:val="num" w:pos="1440"/>
          <w:tab w:val="clear" w:pos="0"/>
        </w:tabs>
        <w:ind w:left="1440" w:hanging="596"/>
      </w:pPr>
      <w:rPr>
        <w:rFonts w:ascii="Arial Unicode MS" w:cs="Arial Unicode MS" w:hAnsi="Arial Unicode MS" w:eastAsia="Arial Unicode MS"/>
        <w:position w:val="0"/>
        <w:sz w:val="24"/>
        <w:szCs w:val="24"/>
        <w:rtl w:val="0"/>
        <w:lang w:val="zh-TW" w:eastAsia="zh-TW"/>
      </w:rPr>
    </w:lvl>
    <w:lvl w:ilvl="3">
      <w:start w:val="1"/>
      <w:numFmt w:val="decimal"/>
      <w:suff w:val="tab"/>
      <w:lvlText w:val="%4."/>
      <w:lvlJc w:val="left"/>
      <w:pPr>
        <w:tabs>
          <w:tab w:val="num" w:pos="1920"/>
          <w:tab w:val="clear" w:pos="0"/>
        </w:tabs>
        <w:ind w:left="1920" w:hanging="480"/>
      </w:pPr>
      <w:rPr>
        <w:rFonts w:ascii="Arial Unicode MS" w:cs="Arial Unicode MS" w:hAnsi="Arial Unicode MS" w:eastAsia="Arial Unicode MS"/>
        <w:position w:val="0"/>
        <w:sz w:val="24"/>
        <w:szCs w:val="24"/>
        <w:rtl w:val="0"/>
        <w:lang w:val="zh-TW" w:eastAsia="zh-TW"/>
      </w:rPr>
    </w:lvl>
    <w:lvl w:ilvl="4">
      <w:start w:val="1"/>
      <w:numFmt w:val="lowerLetter"/>
      <w:suff w:val="tab"/>
      <w:lvlText w:val="%5)"/>
      <w:lvlJc w:val="left"/>
      <w:pPr>
        <w:tabs>
          <w:tab w:val="num" w:pos="2400"/>
          <w:tab w:val="clear" w:pos="0"/>
        </w:tabs>
        <w:ind w:left="2400" w:hanging="480"/>
      </w:pPr>
      <w:rPr>
        <w:rFonts w:ascii="Arial Unicode MS" w:cs="Arial Unicode MS" w:hAnsi="Arial Unicode MS" w:eastAsia="Arial Unicode MS"/>
        <w:position w:val="0"/>
        <w:sz w:val="24"/>
        <w:szCs w:val="24"/>
        <w:rtl w:val="0"/>
        <w:lang w:val="zh-TW" w:eastAsia="zh-TW"/>
      </w:rPr>
    </w:lvl>
    <w:lvl w:ilvl="5">
      <w:start w:val="1"/>
      <w:numFmt w:val="lowerRoman"/>
      <w:suff w:val="tab"/>
      <w:lvlText w:val="%6."/>
      <w:lvlJc w:val="left"/>
      <w:pPr>
        <w:tabs>
          <w:tab w:val="num" w:pos="2880"/>
          <w:tab w:val="clear" w:pos="0"/>
        </w:tabs>
        <w:ind w:left="2880" w:hanging="596"/>
      </w:pPr>
      <w:rPr>
        <w:rFonts w:ascii="Arial Unicode MS" w:cs="Arial Unicode MS" w:hAnsi="Arial Unicode MS" w:eastAsia="Arial Unicode MS"/>
        <w:position w:val="0"/>
        <w:sz w:val="24"/>
        <w:szCs w:val="24"/>
        <w:rtl w:val="0"/>
        <w:lang w:val="zh-TW" w:eastAsia="zh-TW"/>
      </w:rPr>
    </w:lvl>
    <w:lvl w:ilvl="6">
      <w:start w:val="1"/>
      <w:numFmt w:val="decimal"/>
      <w:suff w:val="tab"/>
      <w:lvlText w:val="%7."/>
      <w:lvlJc w:val="left"/>
      <w:pPr>
        <w:tabs>
          <w:tab w:val="num" w:pos="3360"/>
          <w:tab w:val="clear" w:pos="0"/>
        </w:tabs>
        <w:ind w:left="3360" w:hanging="480"/>
      </w:pPr>
      <w:rPr>
        <w:rFonts w:ascii="Arial Unicode MS" w:cs="Arial Unicode MS" w:hAnsi="Arial Unicode MS" w:eastAsia="Arial Unicode MS"/>
        <w:position w:val="0"/>
        <w:sz w:val="24"/>
        <w:szCs w:val="24"/>
        <w:rtl w:val="0"/>
        <w:lang w:val="zh-TW" w:eastAsia="zh-TW"/>
      </w:rPr>
    </w:lvl>
    <w:lvl w:ilvl="7">
      <w:start w:val="1"/>
      <w:numFmt w:val="lowerLetter"/>
      <w:suff w:val="tab"/>
      <w:lvlText w:val="%8)"/>
      <w:lvlJc w:val="left"/>
      <w:pPr>
        <w:tabs>
          <w:tab w:val="num" w:pos="3840"/>
          <w:tab w:val="clear" w:pos="0"/>
        </w:tabs>
        <w:ind w:left="3840" w:hanging="480"/>
      </w:pPr>
      <w:rPr>
        <w:rFonts w:ascii="Arial Unicode MS" w:cs="Arial Unicode MS" w:hAnsi="Arial Unicode MS" w:eastAsia="Arial Unicode MS"/>
        <w:position w:val="0"/>
        <w:sz w:val="24"/>
        <w:szCs w:val="24"/>
        <w:rtl w:val="0"/>
        <w:lang w:val="zh-TW" w:eastAsia="zh-TW"/>
      </w:rPr>
    </w:lvl>
    <w:lvl w:ilvl="8">
      <w:start w:val="1"/>
      <w:numFmt w:val="lowerRoman"/>
      <w:suff w:val="tab"/>
      <w:lvlText w:val="%9."/>
      <w:lvlJc w:val="left"/>
      <w:pPr>
        <w:tabs>
          <w:tab w:val="num" w:pos="4320"/>
          <w:tab w:val="clear" w:pos="0"/>
        </w:tabs>
        <w:ind w:left="4320" w:hanging="596"/>
      </w:pPr>
      <w:rPr>
        <w:rFonts w:ascii="Arial Unicode MS" w:cs="Arial Unicode MS" w:hAnsi="Arial Unicode MS" w:eastAsia="Arial Unicode MS"/>
        <w:position w:val="0"/>
        <w:sz w:val="24"/>
        <w:szCs w:val="24"/>
        <w:rtl w:val="0"/>
        <w:lang w:val="zh-TW" w:eastAsia="zh-TW"/>
      </w:rPr>
    </w:lvl>
  </w:abstractNum>
  <w:abstractNum w:abstractNumId="25">
    <w:multiLevelType w:val="multilevel"/>
    <w:lvl w:ilvl="0">
      <w:start w:val="1"/>
      <w:numFmt w:val="lowerLetter"/>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6">
    <w:multiLevelType w:val="multilevel"/>
    <w:styleLink w:val="List 5"/>
    <w:lvl w:ilvl="0">
      <w:start w:val="1"/>
      <w:numFmt w:val="lowerLetter"/>
      <w:suff w:val="tab"/>
      <w:lvlText w:val="%1)"/>
      <w:lvlJc w:val="left"/>
      <w:pPr>
        <w:tabs>
          <w:tab w:val="num" w:pos="360"/>
          <w:tab w:val="clear" w:pos="0"/>
        </w:tabs>
        <w:ind w:left="360" w:hanging="360"/>
      </w:pPr>
      <w:rPr>
        <w:rFonts w:ascii="Arial Unicode MS" w:cs="Arial Unicode MS" w:hAnsi="Arial Unicode MS" w:eastAsia="Arial Unicode MS"/>
        <w:position w:val="0"/>
        <w:sz w:val="24"/>
        <w:szCs w:val="24"/>
        <w:rtl w:val="0"/>
        <w:lang w:val="zh-TW" w:eastAsia="zh-TW"/>
      </w:rPr>
    </w:lvl>
    <w:lvl w:ilvl="1">
      <w:start w:val="1"/>
      <w:numFmt w:val="lowerLetter"/>
      <w:suff w:val="tab"/>
      <w:lvlText w:val="%2)"/>
      <w:lvlJc w:val="left"/>
      <w:pPr>
        <w:tabs>
          <w:tab w:val="num" w:pos="960"/>
          <w:tab w:val="clear" w:pos="0"/>
        </w:tabs>
        <w:ind w:left="960" w:hanging="480"/>
      </w:pPr>
      <w:rPr>
        <w:rFonts w:ascii="Arial Unicode MS" w:cs="Arial Unicode MS" w:hAnsi="Arial Unicode MS" w:eastAsia="Arial Unicode MS"/>
        <w:position w:val="0"/>
        <w:sz w:val="24"/>
        <w:szCs w:val="24"/>
        <w:rtl w:val="0"/>
        <w:lang w:val="zh-TW" w:eastAsia="zh-TW"/>
      </w:rPr>
    </w:lvl>
    <w:lvl w:ilvl="2">
      <w:start w:val="1"/>
      <w:numFmt w:val="lowerRoman"/>
      <w:suff w:val="tab"/>
      <w:lvlText w:val="%3."/>
      <w:lvlJc w:val="left"/>
      <w:pPr>
        <w:tabs>
          <w:tab w:val="num" w:pos="1440"/>
          <w:tab w:val="clear" w:pos="0"/>
        </w:tabs>
        <w:ind w:left="1440" w:hanging="596"/>
      </w:pPr>
      <w:rPr>
        <w:rFonts w:ascii="Arial Unicode MS" w:cs="Arial Unicode MS" w:hAnsi="Arial Unicode MS" w:eastAsia="Arial Unicode MS"/>
        <w:position w:val="0"/>
        <w:sz w:val="24"/>
        <w:szCs w:val="24"/>
        <w:rtl w:val="0"/>
        <w:lang w:val="zh-TW" w:eastAsia="zh-TW"/>
      </w:rPr>
    </w:lvl>
    <w:lvl w:ilvl="3">
      <w:start w:val="1"/>
      <w:numFmt w:val="decimal"/>
      <w:suff w:val="tab"/>
      <w:lvlText w:val="%4."/>
      <w:lvlJc w:val="left"/>
      <w:pPr>
        <w:tabs>
          <w:tab w:val="num" w:pos="1920"/>
          <w:tab w:val="clear" w:pos="0"/>
        </w:tabs>
        <w:ind w:left="1920" w:hanging="480"/>
      </w:pPr>
      <w:rPr>
        <w:rFonts w:ascii="Arial Unicode MS" w:cs="Arial Unicode MS" w:hAnsi="Arial Unicode MS" w:eastAsia="Arial Unicode MS"/>
        <w:position w:val="0"/>
        <w:sz w:val="24"/>
        <w:szCs w:val="24"/>
        <w:rtl w:val="0"/>
        <w:lang w:val="zh-TW" w:eastAsia="zh-TW"/>
      </w:rPr>
    </w:lvl>
    <w:lvl w:ilvl="4">
      <w:start w:val="1"/>
      <w:numFmt w:val="lowerLetter"/>
      <w:suff w:val="tab"/>
      <w:lvlText w:val="%5)"/>
      <w:lvlJc w:val="left"/>
      <w:pPr>
        <w:tabs>
          <w:tab w:val="num" w:pos="2400"/>
          <w:tab w:val="clear" w:pos="0"/>
        </w:tabs>
        <w:ind w:left="2400" w:hanging="480"/>
      </w:pPr>
      <w:rPr>
        <w:rFonts w:ascii="Arial Unicode MS" w:cs="Arial Unicode MS" w:hAnsi="Arial Unicode MS" w:eastAsia="Arial Unicode MS"/>
        <w:position w:val="0"/>
        <w:sz w:val="24"/>
        <w:szCs w:val="24"/>
        <w:rtl w:val="0"/>
        <w:lang w:val="zh-TW" w:eastAsia="zh-TW"/>
      </w:rPr>
    </w:lvl>
    <w:lvl w:ilvl="5">
      <w:start w:val="1"/>
      <w:numFmt w:val="lowerRoman"/>
      <w:suff w:val="tab"/>
      <w:lvlText w:val="%6."/>
      <w:lvlJc w:val="left"/>
      <w:pPr>
        <w:tabs>
          <w:tab w:val="num" w:pos="2880"/>
          <w:tab w:val="clear" w:pos="0"/>
        </w:tabs>
        <w:ind w:left="2880" w:hanging="596"/>
      </w:pPr>
      <w:rPr>
        <w:rFonts w:ascii="Arial Unicode MS" w:cs="Arial Unicode MS" w:hAnsi="Arial Unicode MS" w:eastAsia="Arial Unicode MS"/>
        <w:position w:val="0"/>
        <w:sz w:val="24"/>
        <w:szCs w:val="24"/>
        <w:rtl w:val="0"/>
        <w:lang w:val="zh-TW" w:eastAsia="zh-TW"/>
      </w:rPr>
    </w:lvl>
    <w:lvl w:ilvl="6">
      <w:start w:val="1"/>
      <w:numFmt w:val="decimal"/>
      <w:suff w:val="tab"/>
      <w:lvlText w:val="%7."/>
      <w:lvlJc w:val="left"/>
      <w:pPr>
        <w:tabs>
          <w:tab w:val="num" w:pos="3360"/>
          <w:tab w:val="clear" w:pos="0"/>
        </w:tabs>
        <w:ind w:left="3360" w:hanging="480"/>
      </w:pPr>
      <w:rPr>
        <w:rFonts w:ascii="Arial Unicode MS" w:cs="Arial Unicode MS" w:hAnsi="Arial Unicode MS" w:eastAsia="Arial Unicode MS"/>
        <w:position w:val="0"/>
        <w:sz w:val="24"/>
        <w:szCs w:val="24"/>
        <w:rtl w:val="0"/>
        <w:lang w:val="zh-TW" w:eastAsia="zh-TW"/>
      </w:rPr>
    </w:lvl>
    <w:lvl w:ilvl="7">
      <w:start w:val="1"/>
      <w:numFmt w:val="lowerLetter"/>
      <w:suff w:val="tab"/>
      <w:lvlText w:val="%8)"/>
      <w:lvlJc w:val="left"/>
      <w:pPr>
        <w:tabs>
          <w:tab w:val="num" w:pos="3840"/>
          <w:tab w:val="clear" w:pos="0"/>
        </w:tabs>
        <w:ind w:left="3840" w:hanging="480"/>
      </w:pPr>
      <w:rPr>
        <w:rFonts w:ascii="Arial Unicode MS" w:cs="Arial Unicode MS" w:hAnsi="Arial Unicode MS" w:eastAsia="Arial Unicode MS"/>
        <w:position w:val="0"/>
        <w:sz w:val="24"/>
        <w:szCs w:val="24"/>
        <w:rtl w:val="0"/>
        <w:lang w:val="zh-TW" w:eastAsia="zh-TW"/>
      </w:rPr>
    </w:lvl>
    <w:lvl w:ilvl="8">
      <w:start w:val="1"/>
      <w:numFmt w:val="lowerRoman"/>
      <w:suff w:val="tab"/>
      <w:lvlText w:val="%9."/>
      <w:lvlJc w:val="left"/>
      <w:pPr>
        <w:tabs>
          <w:tab w:val="num" w:pos="4320"/>
          <w:tab w:val="clear" w:pos="0"/>
        </w:tabs>
        <w:ind w:left="4320" w:hanging="596"/>
      </w:pPr>
      <w:rPr>
        <w:rFonts w:ascii="Arial Unicode MS" w:cs="Arial Unicode MS" w:hAnsi="Arial Unicode MS" w:eastAsia="Arial Unicode MS"/>
        <w:position w:val="0"/>
        <w:sz w:val="24"/>
        <w:szCs w:val="24"/>
        <w:rtl w:val="0"/>
        <w:lang w:val="zh-TW" w:eastAsia="zh-TW"/>
      </w:rPr>
    </w:lvl>
  </w:abstractNum>
  <w:abstractNum w:abstractNumId="27">
    <w:multiLevelType w:val="multilevel"/>
    <w:lvl w:ilvl="0">
      <w:start w:val="1"/>
      <w:numFmt w:val="bullet"/>
      <w:suff w:val="tab"/>
      <w:lvlText w:val="◇"/>
      <w:lvlJc w:val="left"/>
      <w:pPr>
        <w:tabs>
          <w:tab w:val="num" w:pos="420"/>
          <w:tab w:val="clear" w:pos="0"/>
        </w:tabs>
        <w:ind w:left="420" w:hanging="420"/>
      </w:pPr>
      <w:rPr>
        <w:rFonts w:ascii="Arial Unicode MS" w:cs="Arial Unicode MS" w:hAnsi="Arial Unicode MS" w:eastAsia="Arial Unicode MS"/>
        <w:color w:val="171717"/>
        <w:position w:val="0"/>
        <w:sz w:val="24"/>
        <w:szCs w:val="24"/>
        <w:u w:color="171717"/>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color w:val="171717"/>
        <w:position w:val="0"/>
        <w:sz w:val="24"/>
        <w:szCs w:val="24"/>
        <w:u w:color="171717"/>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color w:val="171717"/>
        <w:position w:val="0"/>
        <w:sz w:val="24"/>
        <w:szCs w:val="24"/>
        <w:u w:color="171717"/>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color w:val="171717"/>
        <w:position w:val="0"/>
        <w:sz w:val="24"/>
        <w:szCs w:val="24"/>
        <w:u w:color="171717"/>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color w:val="171717"/>
        <w:position w:val="0"/>
        <w:sz w:val="24"/>
        <w:szCs w:val="24"/>
        <w:u w:color="171717"/>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color w:val="171717"/>
        <w:position w:val="0"/>
        <w:sz w:val="24"/>
        <w:szCs w:val="24"/>
        <w:u w:color="171717"/>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color w:val="171717"/>
        <w:position w:val="0"/>
        <w:sz w:val="24"/>
        <w:szCs w:val="24"/>
        <w:u w:color="171717"/>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color w:val="171717"/>
        <w:position w:val="0"/>
        <w:sz w:val="24"/>
        <w:szCs w:val="24"/>
        <w:u w:color="171717"/>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color w:val="171717"/>
        <w:position w:val="0"/>
        <w:sz w:val="24"/>
        <w:szCs w:val="24"/>
        <w:u w:color="171717"/>
        <w:lang w:val="zh-TW" w:eastAsia="zh-TW"/>
      </w:rPr>
    </w:lvl>
  </w:abstractNum>
  <w:abstractNum w:abstractNumId="28">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29">
    <w:multiLevelType w:val="multilevel"/>
    <w:styleLink w:val="List 6"/>
    <w:lvl w:ilvl="0">
      <w:start w:val="0"/>
      <w:numFmt w:val="bullet"/>
      <w:suff w:val="tab"/>
      <w:lvlText w:val="◇"/>
      <w:lvlJc w:val="left"/>
      <w:pPr>
        <w:tabs>
          <w:tab w:val="num" w:pos="420"/>
          <w:tab w:val="clear" w:pos="0"/>
        </w:tabs>
        <w:ind w:left="420" w:hanging="420"/>
      </w:pPr>
      <w:rPr>
        <w:rFonts w:ascii="Trebuchet MS" w:cs="Trebuchet MS" w:hAnsi="Trebuchet MS" w:eastAsia="Trebuchet MS"/>
        <w:color w:val="171717"/>
        <w:position w:val="0"/>
        <w:sz w:val="21"/>
        <w:szCs w:val="21"/>
        <w:u w:color="171717"/>
        <w:lang w:val="zh-TW" w:eastAsia="zh-TW"/>
      </w:rPr>
    </w:lvl>
    <w:lvl w:ilvl="1">
      <w:start w:val="1"/>
      <w:numFmt w:val="bullet"/>
      <w:suff w:val="tab"/>
      <w:lvlText w:val="■"/>
      <w:lvlJc w:val="left"/>
      <w:pPr>
        <w:tabs>
          <w:tab w:val="num" w:pos="840"/>
          <w:tab w:val="clear" w:pos="0"/>
        </w:tabs>
        <w:ind w:left="840" w:hanging="420"/>
      </w:pPr>
      <w:rPr>
        <w:rFonts w:ascii="Arial Unicode MS" w:cs="Arial Unicode MS" w:hAnsi="Arial Unicode MS" w:eastAsia="Arial Unicode MS"/>
        <w:color w:val="171717"/>
        <w:position w:val="0"/>
        <w:sz w:val="24"/>
        <w:szCs w:val="24"/>
        <w:u w:color="171717"/>
        <w:lang w:val="zh-TW" w:eastAsia="zh-TW"/>
      </w:rPr>
    </w:lvl>
    <w:lvl w:ilvl="2">
      <w:start w:val="1"/>
      <w:numFmt w:val="bullet"/>
      <w:suff w:val="tab"/>
      <w:lvlText w:val="◆"/>
      <w:lvlJc w:val="left"/>
      <w:pPr>
        <w:tabs>
          <w:tab w:val="num" w:pos="1260"/>
          <w:tab w:val="clear" w:pos="0"/>
        </w:tabs>
        <w:ind w:left="1260" w:hanging="420"/>
      </w:pPr>
      <w:rPr>
        <w:rFonts w:ascii="Arial Unicode MS" w:cs="Arial Unicode MS" w:hAnsi="Arial Unicode MS" w:eastAsia="Arial Unicode MS"/>
        <w:color w:val="171717"/>
        <w:position w:val="0"/>
        <w:sz w:val="24"/>
        <w:szCs w:val="24"/>
        <w:u w:color="171717"/>
        <w:lang w:val="zh-TW" w:eastAsia="zh-TW"/>
      </w:rPr>
    </w:lvl>
    <w:lvl w:ilvl="3">
      <w:start w:val="1"/>
      <w:numFmt w:val="bullet"/>
      <w:suff w:val="tab"/>
      <w:lvlText w:val="●"/>
      <w:lvlJc w:val="left"/>
      <w:pPr>
        <w:tabs>
          <w:tab w:val="num" w:pos="1680"/>
          <w:tab w:val="clear" w:pos="0"/>
        </w:tabs>
        <w:ind w:left="1680" w:hanging="420"/>
      </w:pPr>
      <w:rPr>
        <w:rFonts w:ascii="Arial Unicode MS" w:cs="Arial Unicode MS" w:hAnsi="Arial Unicode MS" w:eastAsia="Arial Unicode MS"/>
        <w:color w:val="171717"/>
        <w:position w:val="0"/>
        <w:sz w:val="24"/>
        <w:szCs w:val="24"/>
        <w:u w:color="171717"/>
        <w:lang w:val="zh-TW" w:eastAsia="zh-TW"/>
      </w:rPr>
    </w:lvl>
    <w:lvl w:ilvl="4">
      <w:start w:val="1"/>
      <w:numFmt w:val="bullet"/>
      <w:suff w:val="tab"/>
      <w:lvlText w:val="■"/>
      <w:lvlJc w:val="left"/>
      <w:pPr>
        <w:tabs>
          <w:tab w:val="num" w:pos="2100"/>
          <w:tab w:val="clear" w:pos="0"/>
        </w:tabs>
        <w:ind w:left="2100" w:hanging="420"/>
      </w:pPr>
      <w:rPr>
        <w:rFonts w:ascii="Arial Unicode MS" w:cs="Arial Unicode MS" w:hAnsi="Arial Unicode MS" w:eastAsia="Arial Unicode MS"/>
        <w:color w:val="171717"/>
        <w:position w:val="0"/>
        <w:sz w:val="24"/>
        <w:szCs w:val="24"/>
        <w:u w:color="171717"/>
        <w:lang w:val="zh-TW" w:eastAsia="zh-TW"/>
      </w:rPr>
    </w:lvl>
    <w:lvl w:ilvl="5">
      <w:start w:val="1"/>
      <w:numFmt w:val="bullet"/>
      <w:suff w:val="tab"/>
      <w:lvlText w:val="◆"/>
      <w:lvlJc w:val="left"/>
      <w:pPr>
        <w:tabs>
          <w:tab w:val="num" w:pos="2520"/>
          <w:tab w:val="clear" w:pos="0"/>
        </w:tabs>
        <w:ind w:left="2520" w:hanging="420"/>
      </w:pPr>
      <w:rPr>
        <w:rFonts w:ascii="Arial Unicode MS" w:cs="Arial Unicode MS" w:hAnsi="Arial Unicode MS" w:eastAsia="Arial Unicode MS"/>
        <w:color w:val="171717"/>
        <w:position w:val="0"/>
        <w:sz w:val="24"/>
        <w:szCs w:val="24"/>
        <w:u w:color="171717"/>
        <w:lang w:val="zh-TW" w:eastAsia="zh-TW"/>
      </w:rPr>
    </w:lvl>
    <w:lvl w:ilvl="6">
      <w:start w:val="1"/>
      <w:numFmt w:val="bullet"/>
      <w:suff w:val="tab"/>
      <w:lvlText w:val="●"/>
      <w:lvlJc w:val="left"/>
      <w:pPr>
        <w:tabs>
          <w:tab w:val="num" w:pos="2940"/>
          <w:tab w:val="clear" w:pos="0"/>
        </w:tabs>
        <w:ind w:left="2940" w:hanging="420"/>
      </w:pPr>
      <w:rPr>
        <w:rFonts w:ascii="Arial Unicode MS" w:cs="Arial Unicode MS" w:hAnsi="Arial Unicode MS" w:eastAsia="Arial Unicode MS"/>
        <w:color w:val="171717"/>
        <w:position w:val="0"/>
        <w:sz w:val="24"/>
        <w:szCs w:val="24"/>
        <w:u w:color="171717"/>
        <w:lang w:val="zh-TW" w:eastAsia="zh-TW"/>
      </w:rPr>
    </w:lvl>
    <w:lvl w:ilvl="7">
      <w:start w:val="1"/>
      <w:numFmt w:val="bullet"/>
      <w:suff w:val="tab"/>
      <w:lvlText w:val="■"/>
      <w:lvlJc w:val="left"/>
      <w:pPr>
        <w:tabs>
          <w:tab w:val="num" w:pos="3360"/>
          <w:tab w:val="clear" w:pos="0"/>
        </w:tabs>
        <w:ind w:left="3360" w:hanging="420"/>
      </w:pPr>
      <w:rPr>
        <w:rFonts w:ascii="Arial Unicode MS" w:cs="Arial Unicode MS" w:hAnsi="Arial Unicode MS" w:eastAsia="Arial Unicode MS"/>
        <w:color w:val="171717"/>
        <w:position w:val="0"/>
        <w:sz w:val="24"/>
        <w:szCs w:val="24"/>
        <w:u w:color="171717"/>
        <w:lang w:val="zh-TW" w:eastAsia="zh-TW"/>
      </w:rPr>
    </w:lvl>
    <w:lvl w:ilvl="8">
      <w:start w:val="1"/>
      <w:numFmt w:val="bullet"/>
      <w:suff w:val="tab"/>
      <w:lvlText w:val="◆"/>
      <w:lvlJc w:val="left"/>
      <w:pPr>
        <w:tabs>
          <w:tab w:val="num" w:pos="3780"/>
          <w:tab w:val="clear" w:pos="0"/>
        </w:tabs>
        <w:ind w:left="3780" w:hanging="420"/>
      </w:pPr>
      <w:rPr>
        <w:rFonts w:ascii="Arial Unicode MS" w:cs="Arial Unicode MS" w:hAnsi="Arial Unicode MS" w:eastAsia="Arial Unicode MS"/>
        <w:color w:val="171717"/>
        <w:position w:val="0"/>
        <w:sz w:val="24"/>
        <w:szCs w:val="24"/>
        <w:u w:color="171717"/>
        <w:lang w:val="zh-TW" w:eastAsia="zh-TW"/>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trackRevisions/>
  <w:defaultTabStop w:val="4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character" w:styleId="Link">
    <w:name w:val="Link"/>
    <w:rPr>
      <w:color w:val="0563c1"/>
      <w:u w:val="single" w:color="0563c1"/>
    </w:rPr>
  </w:style>
  <w:style w:type="character" w:styleId="Hyperlink.0">
    <w:name w:val="Hyperlink.0"/>
    <w:basedOn w:val="Link"/>
    <w:next w:val="Hyperlink.0"/>
    <w:rPr>
      <w:rFonts w:ascii="Arial Unicode MS" w:cs="Arial Unicode MS" w:hAnsi="Arial Unicode MS" w:eastAsia="Arial Unicode MS"/>
      <w:sz w:val="24"/>
      <w:szCs w:val="24"/>
      <w:lang w:val="zh-TW" w:eastAsia="zh-TW"/>
    </w:r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0" w:right="0" w:firstLine="42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 w:type="numbering" w:styleId="List 1">
    <w:name w:val="List 1"/>
    <w:basedOn w:val="Imported Style 2"/>
    <w:next w:val="List 1"/>
    <w:pPr>
      <w:numPr>
        <w:numId w:val="5"/>
      </w:numPr>
    </w:pPr>
  </w:style>
  <w:style w:type="numbering" w:styleId="Imported Style 2">
    <w:name w:val="Imported Style 2"/>
    <w:next w:val="Imported Style 2"/>
    <w:pPr>
      <w:numPr>
        <w:numId w:val="6"/>
      </w:numPr>
    </w:pPr>
  </w:style>
  <w:style w:type="numbering" w:styleId="List 2">
    <w:name w:val="List 2"/>
    <w:basedOn w:val="Imported Style 3"/>
    <w:next w:val="List 2"/>
    <w:pPr>
      <w:numPr>
        <w:numId w:val="9"/>
      </w:numPr>
    </w:pPr>
  </w:style>
  <w:style w:type="numbering" w:styleId="Imported Style 3">
    <w:name w:val="Imported Style 3"/>
    <w:next w:val="Imported Style 3"/>
    <w:pPr>
      <w:numPr>
        <w:numId w:val="10"/>
      </w:numPr>
    </w:pPr>
  </w:style>
  <w:style w:type="numbering" w:styleId="List 3">
    <w:name w:val="List 3"/>
    <w:basedOn w:val="Imported Style 4"/>
    <w:next w:val="List 3"/>
    <w:pPr>
      <w:numPr>
        <w:numId w:val="13"/>
      </w:numPr>
    </w:pPr>
  </w:style>
  <w:style w:type="numbering" w:styleId="Imported Style 4">
    <w:name w:val="Imported Style 4"/>
    <w:next w:val="Imported Style 4"/>
    <w:pPr>
      <w:numPr>
        <w:numId w:val="14"/>
      </w:numPr>
    </w:pPr>
  </w:style>
  <w:style w:type="numbering" w:styleId="List 4">
    <w:name w:val="List 4"/>
    <w:basedOn w:val="Imported Style 5"/>
    <w:next w:val="List 4"/>
    <w:pPr>
      <w:numPr>
        <w:numId w:val="17"/>
      </w:numPr>
    </w:pPr>
  </w:style>
  <w:style w:type="numbering" w:styleId="Imported Style 5">
    <w:name w:val="Imported Style 5"/>
    <w:next w:val="Imported Style 5"/>
    <w:pPr>
      <w:numPr>
        <w:numId w:val="18"/>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numbering" w:styleId="List 5">
    <w:name w:val="List 5"/>
    <w:basedOn w:val="Imported Style 6"/>
    <w:next w:val="List 5"/>
    <w:pPr>
      <w:numPr>
        <w:numId w:val="25"/>
      </w:numPr>
    </w:pPr>
  </w:style>
  <w:style w:type="numbering" w:styleId="Imported Style 6">
    <w:name w:val="Imported Style 6"/>
    <w:next w:val="Imported Style 6"/>
    <w:pPr>
      <w:numPr>
        <w:numId w:val="26"/>
      </w:numPr>
    </w:pPr>
  </w:style>
  <w:style w:type="numbering" w:styleId="List 6">
    <w:name w:val="List 6"/>
    <w:basedOn w:val="Imported Style 7"/>
    <w:next w:val="List 6"/>
    <w:pPr>
      <w:numPr>
        <w:numId w:val="28"/>
      </w:numPr>
    </w:pPr>
  </w:style>
  <w:style w:type="numbering" w:styleId="Imported Style 7">
    <w:name w:val="Imported Style 7"/>
    <w:next w:val="Imported Style 7"/>
    <w:pPr>
      <w:numPr>
        <w:numId w:val="29"/>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yperlink" Target="http://www.dfrobot.com.cn/goods-797.html" TargetMode="External"/><Relationship Id="rId5" Type="http://schemas.openxmlformats.org/officeDocument/2006/relationships/image" Target="media/image1.png"/><Relationship Id="rId6" Type="http://schemas.openxmlformats.org/officeDocument/2006/relationships/hyperlink" Target="http://www.dfrobot.com.cn/goods-977.html"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jpe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comments" Target="comments.xml"/><Relationship Id="rId44" Type="http://schemas.openxmlformats.org/officeDocument/2006/relationships/numbering" Target="numbering.xml"/><Relationship Id="rId45"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just" defTabSz="266700" rtl="0" fontAlgn="auto" latinLnBrk="1" hangingPunct="0">
          <a:lnSpc>
            <a:spcPct val="100000"/>
          </a:lnSpc>
          <a:spcBef>
            <a:spcPts val="0"/>
          </a:spcBef>
          <a:spcAft>
            <a:spcPts val="0"/>
          </a:spcAft>
          <a:buClrTx/>
          <a:buSzTx/>
          <a:buFontTx/>
          <a:buNone/>
          <a:tabLst/>
          <a:defRPr b="0" baseline="0" cap="none" i="0" spc="0" strike="noStrike" sz="1050" u="none" kumimoji="0" normalizeH="0">
            <a:ln>
              <a:noFill/>
            </a:ln>
            <a:solidFill>
              <a:srgbClr val="000000"/>
            </a:solidFill>
            <a:effectLst/>
            <a:uFill>
              <a:solidFill>
                <a:srgbClr val="000000"/>
              </a:solidFill>
            </a:uFill>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